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014F8" w14:textId="2B4762A9" w:rsidR="00E846E3" w:rsidRDefault="00E846E3" w:rsidP="00E846E3">
      <w:pPr>
        <w:rPr>
          <w:rFonts w:ascii="Arial" w:eastAsia="Arial" w:hAnsi="Arial" w:cs="Arial"/>
          <w:sz w:val="22"/>
          <w:szCs w:val="22"/>
        </w:rPr>
      </w:pPr>
      <w:r w:rsidRPr="00CF76B9">
        <w:rPr>
          <w:noProof/>
        </w:rPr>
        <w:drawing>
          <wp:anchor distT="0" distB="0" distL="0" distR="0" simplePos="0" relativeHeight="251658240" behindDoc="0" locked="0" layoutInCell="1" hidden="0" allowOverlap="1" wp14:anchorId="73FBBE10" wp14:editId="2CBD525B">
            <wp:simplePos x="0" y="0"/>
            <wp:positionH relativeFrom="column">
              <wp:posOffset>2222500</wp:posOffset>
            </wp:positionH>
            <wp:positionV relativeFrom="paragraph">
              <wp:posOffset>0</wp:posOffset>
            </wp:positionV>
            <wp:extent cx="1509374" cy="1269596"/>
            <wp:effectExtent l="0" t="0" r="0" b="6985"/>
            <wp:wrapTopAndBottom distT="0" distB="0"/>
            <wp:docPr id="84" name="image28.png" descr="Logos- Universidad Andrés Bello"/>
            <wp:cNvGraphicFramePr/>
            <a:graphic xmlns:a="http://schemas.openxmlformats.org/drawingml/2006/main">
              <a:graphicData uri="http://schemas.openxmlformats.org/drawingml/2006/picture">
                <pic:pic xmlns:pic="http://schemas.openxmlformats.org/drawingml/2006/picture">
                  <pic:nvPicPr>
                    <pic:cNvPr id="0" name="image28.png" descr="Logos- Universidad Andrés Bello"/>
                    <pic:cNvPicPr preferRelativeResize="0"/>
                  </pic:nvPicPr>
                  <pic:blipFill>
                    <a:blip r:embed="rId12"/>
                    <a:srcRect/>
                    <a:stretch>
                      <a:fillRect/>
                    </a:stretch>
                  </pic:blipFill>
                  <pic:spPr>
                    <a:xfrm>
                      <a:off x="0" y="0"/>
                      <a:ext cx="1509374" cy="1269596"/>
                    </a:xfrm>
                    <a:prstGeom prst="rect">
                      <a:avLst/>
                    </a:prstGeom>
                    <a:ln/>
                  </pic:spPr>
                </pic:pic>
              </a:graphicData>
            </a:graphic>
          </wp:anchor>
        </w:drawing>
      </w:r>
    </w:p>
    <w:p w14:paraId="7820F347" w14:textId="6F625AEF" w:rsidR="00223059" w:rsidRPr="00AB6AA2" w:rsidRDefault="00223059" w:rsidP="00E846E3">
      <w:pPr>
        <w:jc w:val="center"/>
        <w:rPr>
          <w:rFonts w:ascii="Arial" w:eastAsia="Arial" w:hAnsi="Arial" w:cs="Arial"/>
          <w:b/>
          <w:sz w:val="40"/>
          <w:szCs w:val="40"/>
        </w:rPr>
      </w:pPr>
      <w:bookmarkStart w:id="0" w:name="_top"/>
      <w:bookmarkEnd w:id="0"/>
      <w:r w:rsidRPr="51DF19D8">
        <w:rPr>
          <w:rFonts w:ascii="Arial" w:eastAsia="Arial" w:hAnsi="Arial" w:cs="Arial"/>
        </w:rPr>
        <w:t>Facultad de Ingeniería</w:t>
      </w:r>
    </w:p>
    <w:p w14:paraId="2321E288" w14:textId="77777777" w:rsidR="00223059" w:rsidRDefault="00223059" w:rsidP="004556C2">
      <w:pPr>
        <w:spacing w:line="360" w:lineRule="auto"/>
        <w:jc w:val="center"/>
        <w:rPr>
          <w:rFonts w:ascii="Arial" w:hAnsi="Arial" w:cs="Arial"/>
          <w:bCs/>
          <w:sz w:val="22"/>
          <w:szCs w:val="22"/>
        </w:rPr>
      </w:pPr>
      <w:r w:rsidRPr="00AB6AA2">
        <w:rPr>
          <w:rFonts w:ascii="Arial" w:hAnsi="Arial" w:cs="Arial"/>
          <w:bCs/>
          <w:sz w:val="22"/>
          <w:szCs w:val="22"/>
        </w:rPr>
        <w:t>Ingeniería de Software I</w:t>
      </w:r>
    </w:p>
    <w:p w14:paraId="11787774" w14:textId="7C2CF273" w:rsidR="00223059" w:rsidRDefault="00223059" w:rsidP="004556C2">
      <w:pPr>
        <w:tabs>
          <w:tab w:val="left" w:pos="4110"/>
        </w:tabs>
        <w:spacing w:line="360" w:lineRule="auto"/>
        <w:rPr>
          <w:rFonts w:ascii="Arial" w:hAnsi="Arial" w:cs="Arial"/>
          <w:bCs/>
          <w:sz w:val="22"/>
          <w:szCs w:val="22"/>
        </w:rPr>
      </w:pPr>
      <w:r>
        <w:rPr>
          <w:rFonts w:ascii="Arial" w:hAnsi="Arial" w:cs="Arial"/>
          <w:bCs/>
          <w:sz w:val="22"/>
          <w:szCs w:val="22"/>
        </w:rPr>
        <w:tab/>
      </w:r>
    </w:p>
    <w:p w14:paraId="753110F5" w14:textId="77777777" w:rsidR="00E846E3" w:rsidRDefault="00E846E3" w:rsidP="004556C2">
      <w:pPr>
        <w:tabs>
          <w:tab w:val="left" w:pos="4110"/>
        </w:tabs>
        <w:spacing w:line="360" w:lineRule="auto"/>
        <w:rPr>
          <w:rFonts w:ascii="Arial" w:hAnsi="Arial" w:cs="Arial"/>
          <w:bCs/>
          <w:sz w:val="22"/>
          <w:szCs w:val="22"/>
        </w:rPr>
      </w:pPr>
    </w:p>
    <w:p w14:paraId="2F736E08" w14:textId="77777777" w:rsidR="00996C76" w:rsidRDefault="00996C76" w:rsidP="004556C2">
      <w:pPr>
        <w:tabs>
          <w:tab w:val="left" w:pos="4110"/>
        </w:tabs>
        <w:spacing w:line="360" w:lineRule="auto"/>
        <w:rPr>
          <w:rFonts w:ascii="Arial" w:hAnsi="Arial" w:cs="Arial"/>
          <w:bCs/>
          <w:sz w:val="22"/>
          <w:szCs w:val="22"/>
        </w:rPr>
      </w:pPr>
    </w:p>
    <w:p w14:paraId="558B5197" w14:textId="25EA7FCC" w:rsidR="00223059" w:rsidRPr="00AB6AA2" w:rsidRDefault="00223059" w:rsidP="004556C2">
      <w:pPr>
        <w:spacing w:line="360" w:lineRule="auto"/>
        <w:jc w:val="center"/>
        <w:rPr>
          <w:rFonts w:ascii="Arial" w:hAnsi="Arial" w:cs="Arial"/>
          <w:b/>
        </w:rPr>
      </w:pPr>
      <w:r w:rsidRPr="00AB6AA2">
        <w:rPr>
          <w:rFonts w:ascii="Arial" w:hAnsi="Arial" w:cs="Arial"/>
          <w:b/>
        </w:rPr>
        <w:t xml:space="preserve">PROYECTO INGENIERÍA DE SOFTWARE </w:t>
      </w:r>
      <w:r>
        <w:rPr>
          <w:rFonts w:ascii="Arial" w:hAnsi="Arial" w:cs="Arial"/>
          <w:b/>
        </w:rPr>
        <w:t>DOCUMENTO 0</w:t>
      </w:r>
      <w:r w:rsidRPr="00AB6AA2">
        <w:rPr>
          <w:rFonts w:ascii="Arial" w:hAnsi="Arial" w:cs="Arial"/>
          <w:b/>
        </w:rPr>
        <w:t xml:space="preserve"> PARA SISTEMA DE GESTION MEDICA Y ADMINISTRATIVA PARA CLUB ENTRE PATITAS</w:t>
      </w:r>
    </w:p>
    <w:p w14:paraId="5DFB5152" w14:textId="77777777" w:rsidR="00223059" w:rsidRDefault="00223059" w:rsidP="00996C76">
      <w:pPr>
        <w:spacing w:line="360" w:lineRule="auto"/>
        <w:rPr>
          <w:rFonts w:ascii="Arial" w:eastAsia="Arial" w:hAnsi="Arial" w:cs="Arial"/>
        </w:rPr>
      </w:pPr>
    </w:p>
    <w:p w14:paraId="4EB670D4" w14:textId="77777777" w:rsidR="00996C76" w:rsidRDefault="00996C76" w:rsidP="00996C76">
      <w:pPr>
        <w:spacing w:line="360" w:lineRule="auto"/>
        <w:rPr>
          <w:rFonts w:ascii="Arial" w:eastAsia="Arial" w:hAnsi="Arial" w:cs="Arial"/>
        </w:rPr>
      </w:pPr>
    </w:p>
    <w:p w14:paraId="273AFF71" w14:textId="77777777" w:rsidR="00996C76" w:rsidRDefault="00996C76" w:rsidP="00996C76">
      <w:pPr>
        <w:spacing w:line="360" w:lineRule="auto"/>
        <w:rPr>
          <w:rFonts w:ascii="Arial" w:eastAsia="Arial" w:hAnsi="Arial" w:cs="Arial"/>
        </w:rPr>
      </w:pPr>
    </w:p>
    <w:p w14:paraId="0D6BA17E"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Autores:</w:t>
      </w:r>
    </w:p>
    <w:p w14:paraId="751F050F"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Rosita Acuña Ramírez</w:t>
      </w:r>
    </w:p>
    <w:p w14:paraId="421209AF"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Catalina De La Fuente Carreño</w:t>
      </w:r>
    </w:p>
    <w:p w14:paraId="490A5484"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Bastián Erazo Muñoz</w:t>
      </w:r>
    </w:p>
    <w:p w14:paraId="2C5932E8"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Marcos Lazo Varela</w:t>
      </w:r>
    </w:p>
    <w:p w14:paraId="7502B7C8"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Alejandro Matus Silva</w:t>
      </w:r>
    </w:p>
    <w:p w14:paraId="04517B21"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Alonso Molina Zepeda</w:t>
      </w:r>
    </w:p>
    <w:p w14:paraId="44ED640D"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Whitney Otaegui Adrián</w:t>
      </w:r>
    </w:p>
    <w:p w14:paraId="62241000" w14:textId="77777777" w:rsidR="00223059" w:rsidRPr="00996C76" w:rsidRDefault="00223059" w:rsidP="00996C76">
      <w:pPr>
        <w:spacing w:after="0" w:line="360" w:lineRule="auto"/>
        <w:jc w:val="center"/>
        <w:rPr>
          <w:rFonts w:ascii="Arial" w:eastAsia="Times New Roman" w:hAnsi="Arial" w:cs="Arial"/>
          <w:sz w:val="20"/>
          <w:szCs w:val="20"/>
        </w:rPr>
      </w:pPr>
    </w:p>
    <w:p w14:paraId="1C86C291"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Profesor:</w:t>
      </w:r>
    </w:p>
    <w:p w14:paraId="78E30419"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Paulo Luis Francisco Quinsacara Jofré</w:t>
      </w:r>
    </w:p>
    <w:p w14:paraId="3821219A" w14:textId="77777777" w:rsidR="00223059" w:rsidRPr="00996C76" w:rsidRDefault="00223059" w:rsidP="00996C76">
      <w:pPr>
        <w:spacing w:after="0" w:line="360" w:lineRule="auto"/>
        <w:jc w:val="center"/>
        <w:rPr>
          <w:rFonts w:ascii="Arial" w:eastAsia="Times New Roman" w:hAnsi="Arial" w:cs="Arial"/>
          <w:sz w:val="20"/>
          <w:szCs w:val="20"/>
        </w:rPr>
      </w:pPr>
    </w:p>
    <w:p w14:paraId="6A12E7C9" w14:textId="77777777" w:rsidR="00223059" w:rsidRPr="00996C76" w:rsidRDefault="00223059" w:rsidP="00996C76">
      <w:pPr>
        <w:spacing w:after="0" w:line="360" w:lineRule="auto"/>
        <w:jc w:val="center"/>
        <w:rPr>
          <w:rFonts w:ascii="Arial" w:eastAsia="Times New Roman" w:hAnsi="Arial" w:cs="Arial"/>
          <w:sz w:val="20"/>
          <w:szCs w:val="20"/>
        </w:rPr>
      </w:pPr>
      <w:r w:rsidRPr="00996C76">
        <w:rPr>
          <w:rFonts w:ascii="Arial" w:eastAsia="Times New Roman" w:hAnsi="Arial" w:cs="Arial"/>
          <w:sz w:val="20"/>
          <w:szCs w:val="20"/>
        </w:rPr>
        <w:t>Santiago, Chile</w:t>
      </w:r>
    </w:p>
    <w:p w14:paraId="7252F7DD" w14:textId="77777777" w:rsidR="00223059" w:rsidRPr="00AB6AA2" w:rsidRDefault="00223059" w:rsidP="004556C2">
      <w:pPr>
        <w:spacing w:line="360" w:lineRule="auto"/>
        <w:jc w:val="center"/>
        <w:rPr>
          <w:rFonts w:ascii="Arial" w:eastAsia="Times New Roman" w:hAnsi="Arial" w:cs="Arial"/>
          <w:sz w:val="22"/>
          <w:szCs w:val="22"/>
        </w:rPr>
      </w:pPr>
      <w:r w:rsidRPr="00AB6AA2">
        <w:rPr>
          <w:rFonts w:ascii="Arial" w:eastAsia="Times New Roman" w:hAnsi="Arial" w:cs="Arial"/>
          <w:sz w:val="22"/>
          <w:szCs w:val="22"/>
        </w:rPr>
        <w:t>2025</w:t>
      </w:r>
    </w:p>
    <w:p w14:paraId="3E99D63E" w14:textId="0AB1FA25" w:rsidR="008E5CFF" w:rsidRPr="00E846E3" w:rsidRDefault="00BA5FAB" w:rsidP="004556C2">
      <w:pPr>
        <w:keepNext/>
        <w:keepLines/>
        <w:pBdr>
          <w:top w:val="nil"/>
          <w:left w:val="nil"/>
          <w:bottom w:val="nil"/>
          <w:right w:val="nil"/>
          <w:between w:val="nil"/>
        </w:pBdr>
        <w:spacing w:before="240" w:after="240" w:line="360" w:lineRule="auto"/>
        <w:rPr>
          <w:rFonts w:ascii="Arial" w:eastAsia="Arial" w:hAnsi="Arial" w:cs="Arial"/>
          <w:color w:val="000000"/>
          <w:sz w:val="28"/>
          <w:szCs w:val="28"/>
        </w:rPr>
      </w:pPr>
      <w:r w:rsidRPr="51DF19D8">
        <w:rPr>
          <w:rFonts w:ascii="Arial" w:eastAsia="Arial" w:hAnsi="Arial" w:cs="Arial"/>
          <w:color w:val="000000" w:themeColor="text1"/>
          <w:sz w:val="28"/>
          <w:szCs w:val="28"/>
        </w:rPr>
        <w:lastRenderedPageBreak/>
        <w:t xml:space="preserve">Índice </w:t>
      </w:r>
      <w:r w:rsidR="008067EC" w:rsidRPr="51DF19D8">
        <w:rPr>
          <w:rFonts w:ascii="Arial" w:eastAsia="Arial" w:hAnsi="Arial" w:cs="Arial"/>
          <w:color w:val="000000" w:themeColor="text1"/>
          <w:sz w:val="28"/>
          <w:szCs w:val="28"/>
        </w:rPr>
        <w:t>de Contenidos</w:t>
      </w:r>
    </w:p>
    <w:sdt>
      <w:sdtPr>
        <w:rPr>
          <w:rFonts w:ascii="Arial" w:eastAsia="Aptos" w:hAnsi="Arial" w:cs="Arial"/>
          <w:sz w:val="24"/>
          <w:szCs w:val="24"/>
          <w:lang w:val="es-ES"/>
        </w:rPr>
        <w:id w:val="-540518183"/>
        <w:docPartObj>
          <w:docPartGallery w:val="Table of Contents"/>
          <w:docPartUnique/>
        </w:docPartObj>
      </w:sdtPr>
      <w:sdtEndPr>
        <w:rPr>
          <w:b/>
          <w:bCs/>
        </w:rPr>
      </w:sdtEndPr>
      <w:sdtContent>
        <w:p w14:paraId="53E10517" w14:textId="7790BD7E" w:rsidR="009E79A0" w:rsidRPr="009E79A0" w:rsidRDefault="00EC62CF"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r w:rsidRPr="009E79A0">
            <w:rPr>
              <w:rFonts w:ascii="Arial" w:hAnsi="Arial" w:cs="Arial"/>
              <w:sz w:val="24"/>
              <w:szCs w:val="24"/>
            </w:rPr>
            <w:fldChar w:fldCharType="begin"/>
          </w:r>
          <w:r w:rsidRPr="009E79A0">
            <w:rPr>
              <w:rFonts w:ascii="Arial" w:hAnsi="Arial" w:cs="Arial"/>
              <w:sz w:val="24"/>
              <w:szCs w:val="24"/>
            </w:rPr>
            <w:instrText xml:space="preserve"> TOC \o "1-3" \h \z \u </w:instrText>
          </w:r>
          <w:r w:rsidRPr="009E79A0">
            <w:rPr>
              <w:rFonts w:ascii="Arial" w:hAnsi="Arial" w:cs="Arial"/>
              <w:sz w:val="24"/>
              <w:szCs w:val="24"/>
            </w:rPr>
            <w:fldChar w:fldCharType="separate"/>
          </w:r>
          <w:hyperlink w:anchor="_Toc201111698" w:history="1">
            <w:r w:rsidR="009E79A0" w:rsidRPr="009E79A0">
              <w:rPr>
                <w:rStyle w:val="Hipervnculo"/>
                <w:rFonts w:ascii="Arial" w:hAnsi="Arial" w:cs="Arial"/>
                <w:noProof/>
                <w:sz w:val="24"/>
                <w:szCs w:val="24"/>
              </w:rPr>
              <w:t>1.</w:t>
            </w:r>
            <w:r w:rsidR="009E79A0" w:rsidRPr="009E79A0">
              <w:rPr>
                <w:rFonts w:ascii="Arial" w:hAnsi="Arial" w:cs="Arial"/>
                <w:noProof/>
                <w:kern w:val="2"/>
                <w:sz w:val="24"/>
                <w:szCs w:val="24"/>
                <w14:ligatures w14:val="standardContextual"/>
              </w:rPr>
              <w:tab/>
            </w:r>
            <w:r w:rsidR="009E79A0" w:rsidRPr="009E79A0">
              <w:rPr>
                <w:rStyle w:val="Hipervnculo"/>
                <w:rFonts w:ascii="Arial" w:hAnsi="Arial" w:cs="Arial"/>
                <w:noProof/>
                <w:sz w:val="24"/>
                <w:szCs w:val="24"/>
              </w:rPr>
              <w:t>Contexto</w:t>
            </w:r>
            <w:r w:rsidR="009E79A0" w:rsidRPr="009E79A0">
              <w:rPr>
                <w:rFonts w:ascii="Arial" w:hAnsi="Arial" w:cs="Arial"/>
                <w:noProof/>
                <w:webHidden/>
                <w:sz w:val="24"/>
                <w:szCs w:val="24"/>
              </w:rPr>
              <w:tab/>
            </w:r>
            <w:r w:rsidR="009E79A0" w:rsidRPr="009E79A0">
              <w:rPr>
                <w:rFonts w:ascii="Arial" w:hAnsi="Arial" w:cs="Arial"/>
                <w:noProof/>
                <w:webHidden/>
                <w:sz w:val="24"/>
                <w:szCs w:val="24"/>
              </w:rPr>
              <w:fldChar w:fldCharType="begin"/>
            </w:r>
            <w:r w:rsidR="009E79A0" w:rsidRPr="009E79A0">
              <w:rPr>
                <w:rFonts w:ascii="Arial" w:hAnsi="Arial" w:cs="Arial"/>
                <w:noProof/>
                <w:webHidden/>
                <w:sz w:val="24"/>
                <w:szCs w:val="24"/>
              </w:rPr>
              <w:instrText xml:space="preserve"> PAGEREF _Toc201111698 \h </w:instrText>
            </w:r>
            <w:r w:rsidR="009E79A0" w:rsidRPr="009E79A0">
              <w:rPr>
                <w:rFonts w:ascii="Arial" w:hAnsi="Arial" w:cs="Arial"/>
                <w:noProof/>
                <w:webHidden/>
                <w:sz w:val="24"/>
                <w:szCs w:val="24"/>
              </w:rPr>
            </w:r>
            <w:r w:rsidR="009E79A0" w:rsidRPr="009E79A0">
              <w:rPr>
                <w:rFonts w:ascii="Arial" w:hAnsi="Arial" w:cs="Arial"/>
                <w:noProof/>
                <w:webHidden/>
                <w:sz w:val="24"/>
                <w:szCs w:val="24"/>
              </w:rPr>
              <w:fldChar w:fldCharType="separate"/>
            </w:r>
            <w:r w:rsidR="009E79A0">
              <w:rPr>
                <w:rFonts w:ascii="Arial" w:hAnsi="Arial" w:cs="Arial"/>
                <w:noProof/>
                <w:webHidden/>
                <w:sz w:val="24"/>
                <w:szCs w:val="24"/>
              </w:rPr>
              <w:t>9</w:t>
            </w:r>
            <w:r w:rsidR="009E79A0" w:rsidRPr="009E79A0">
              <w:rPr>
                <w:rFonts w:ascii="Arial" w:hAnsi="Arial" w:cs="Arial"/>
                <w:noProof/>
                <w:webHidden/>
                <w:sz w:val="24"/>
                <w:szCs w:val="24"/>
              </w:rPr>
              <w:fldChar w:fldCharType="end"/>
            </w:r>
          </w:hyperlink>
        </w:p>
        <w:p w14:paraId="7A8D1506" w14:textId="6DFEC5B9" w:rsidR="009E79A0" w:rsidRPr="009E79A0" w:rsidRDefault="009E79A0" w:rsidP="009E79A0">
          <w:pPr>
            <w:pStyle w:val="TDC2"/>
            <w:jc w:val="both"/>
            <w:rPr>
              <w:kern w:val="2"/>
              <w:sz w:val="24"/>
              <w:szCs w:val="24"/>
              <w14:ligatures w14:val="standardContextual"/>
            </w:rPr>
          </w:pPr>
          <w:hyperlink w:anchor="_Toc201111699" w:history="1">
            <w:r w:rsidRPr="009E79A0">
              <w:rPr>
                <w:rStyle w:val="Hipervnculo"/>
                <w:sz w:val="24"/>
                <w:szCs w:val="24"/>
              </w:rPr>
              <w:t>1.1.</w:t>
            </w:r>
            <w:r w:rsidRPr="009E79A0">
              <w:rPr>
                <w:kern w:val="2"/>
                <w:sz w:val="24"/>
                <w:szCs w:val="24"/>
                <w14:ligatures w14:val="standardContextual"/>
              </w:rPr>
              <w:tab/>
            </w:r>
            <w:r w:rsidRPr="009E79A0">
              <w:rPr>
                <w:rStyle w:val="Hipervnculo"/>
                <w:sz w:val="24"/>
                <w:szCs w:val="24"/>
              </w:rPr>
              <w:t>Naturaleza del Proyecto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_Toc201111699 \h </w:instrText>
            </w:r>
            <w:r w:rsidRPr="009E79A0">
              <w:rPr>
                <w:webHidden/>
                <w:sz w:val="24"/>
                <w:szCs w:val="24"/>
              </w:rPr>
            </w:r>
            <w:r w:rsidRPr="009E79A0">
              <w:rPr>
                <w:webHidden/>
                <w:sz w:val="24"/>
                <w:szCs w:val="24"/>
              </w:rPr>
              <w:fldChar w:fldCharType="separate"/>
            </w:r>
            <w:r>
              <w:rPr>
                <w:webHidden/>
                <w:sz w:val="24"/>
                <w:szCs w:val="24"/>
              </w:rPr>
              <w:t>9</w:t>
            </w:r>
            <w:r w:rsidRPr="009E79A0">
              <w:rPr>
                <w:webHidden/>
                <w:sz w:val="24"/>
                <w:szCs w:val="24"/>
              </w:rPr>
              <w:fldChar w:fldCharType="end"/>
            </w:r>
          </w:hyperlink>
        </w:p>
        <w:p w14:paraId="116C86F0" w14:textId="7247E1CA" w:rsidR="009E79A0" w:rsidRPr="009E79A0" w:rsidRDefault="009E79A0" w:rsidP="009E79A0">
          <w:pPr>
            <w:pStyle w:val="TDC2"/>
            <w:jc w:val="both"/>
            <w:rPr>
              <w:kern w:val="2"/>
              <w:sz w:val="24"/>
              <w:szCs w:val="24"/>
              <w14:ligatures w14:val="standardContextual"/>
            </w:rPr>
          </w:pPr>
          <w:hyperlink w:anchor="_Toc201111700" w:history="1">
            <w:r w:rsidRPr="009E79A0">
              <w:rPr>
                <w:rStyle w:val="Hipervnculo"/>
                <w:sz w:val="24"/>
                <w:szCs w:val="24"/>
              </w:rPr>
              <w:t>1.2.</w:t>
            </w:r>
            <w:r w:rsidRPr="009E79A0">
              <w:rPr>
                <w:kern w:val="2"/>
                <w:sz w:val="24"/>
                <w:szCs w:val="24"/>
                <w14:ligatures w14:val="standardContextual"/>
              </w:rPr>
              <w:tab/>
            </w:r>
            <w:r w:rsidRPr="009E79A0">
              <w:rPr>
                <w:rStyle w:val="Hipervnculo"/>
                <w:sz w:val="24"/>
                <w:szCs w:val="24"/>
              </w:rPr>
              <w:t>Organización</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_Toc201111700 \h </w:instrText>
            </w:r>
            <w:r w:rsidRPr="009E79A0">
              <w:rPr>
                <w:webHidden/>
                <w:sz w:val="24"/>
                <w:szCs w:val="24"/>
              </w:rPr>
            </w:r>
            <w:r w:rsidRPr="009E79A0">
              <w:rPr>
                <w:webHidden/>
                <w:sz w:val="24"/>
                <w:szCs w:val="24"/>
              </w:rPr>
              <w:fldChar w:fldCharType="separate"/>
            </w:r>
            <w:r>
              <w:rPr>
                <w:webHidden/>
                <w:sz w:val="24"/>
                <w:szCs w:val="24"/>
              </w:rPr>
              <w:t>12</w:t>
            </w:r>
            <w:r w:rsidRPr="009E79A0">
              <w:rPr>
                <w:webHidden/>
                <w:sz w:val="24"/>
                <w:szCs w:val="24"/>
              </w:rPr>
              <w:fldChar w:fldCharType="end"/>
            </w:r>
          </w:hyperlink>
        </w:p>
        <w:p w14:paraId="0B814D21" w14:textId="10302B9F" w:rsidR="009E79A0" w:rsidRPr="009E79A0" w:rsidRDefault="009E79A0" w:rsidP="009E79A0">
          <w:pPr>
            <w:pStyle w:val="TDC2"/>
            <w:jc w:val="both"/>
            <w:rPr>
              <w:kern w:val="2"/>
              <w:sz w:val="24"/>
              <w:szCs w:val="24"/>
              <w14:ligatures w14:val="standardContextual"/>
            </w:rPr>
          </w:pPr>
          <w:hyperlink w:anchor="_Toc201111701" w:history="1">
            <w:r w:rsidRPr="009E79A0">
              <w:rPr>
                <w:rStyle w:val="Hipervnculo"/>
                <w:sz w:val="24"/>
                <w:szCs w:val="24"/>
              </w:rPr>
              <w:t>1.3.</w:t>
            </w:r>
            <w:r w:rsidRPr="009E79A0">
              <w:rPr>
                <w:kern w:val="2"/>
                <w:sz w:val="24"/>
                <w:szCs w:val="24"/>
                <w14:ligatures w14:val="standardContextual"/>
              </w:rPr>
              <w:tab/>
            </w:r>
            <w:r w:rsidRPr="009E79A0">
              <w:rPr>
                <w:rStyle w:val="Hipervnculo"/>
                <w:sz w:val="24"/>
                <w:szCs w:val="24"/>
              </w:rPr>
              <w:t>Misión y visión</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_Toc201111701 \h </w:instrText>
            </w:r>
            <w:r w:rsidRPr="009E79A0">
              <w:rPr>
                <w:webHidden/>
                <w:sz w:val="24"/>
                <w:szCs w:val="24"/>
              </w:rPr>
            </w:r>
            <w:r w:rsidRPr="009E79A0">
              <w:rPr>
                <w:webHidden/>
                <w:sz w:val="24"/>
                <w:szCs w:val="24"/>
              </w:rPr>
              <w:fldChar w:fldCharType="separate"/>
            </w:r>
            <w:r>
              <w:rPr>
                <w:webHidden/>
                <w:sz w:val="24"/>
                <w:szCs w:val="24"/>
              </w:rPr>
              <w:t>14</w:t>
            </w:r>
            <w:r w:rsidRPr="009E79A0">
              <w:rPr>
                <w:webHidden/>
                <w:sz w:val="24"/>
                <w:szCs w:val="24"/>
              </w:rPr>
              <w:fldChar w:fldCharType="end"/>
            </w:r>
          </w:hyperlink>
        </w:p>
        <w:p w14:paraId="7A789758" w14:textId="3C8E7400"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06" w:history="1">
            <w:r w:rsidRPr="009E79A0">
              <w:rPr>
                <w:rStyle w:val="Hipervnculo"/>
                <w:rFonts w:ascii="Arial" w:eastAsia="Arial" w:hAnsi="Arial" w:cs="Arial"/>
                <w:noProof/>
                <w:sz w:val="24"/>
                <w:szCs w:val="24"/>
              </w:rPr>
              <w:t>1.3.1.</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Misión</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_Toc201111706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14</w:t>
            </w:r>
            <w:r w:rsidRPr="009E79A0">
              <w:rPr>
                <w:rFonts w:ascii="Arial" w:hAnsi="Arial" w:cs="Arial"/>
                <w:noProof/>
                <w:webHidden/>
                <w:sz w:val="24"/>
                <w:szCs w:val="24"/>
              </w:rPr>
              <w:fldChar w:fldCharType="end"/>
            </w:r>
          </w:hyperlink>
        </w:p>
        <w:p w14:paraId="7F52F92F" w14:textId="172F7973"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07" w:history="1">
            <w:r w:rsidRPr="009E79A0">
              <w:rPr>
                <w:rStyle w:val="Hipervnculo"/>
                <w:rFonts w:ascii="Arial" w:eastAsia="Arial" w:hAnsi="Arial" w:cs="Arial"/>
                <w:noProof/>
                <w:sz w:val="24"/>
                <w:szCs w:val="24"/>
              </w:rPr>
              <w:t>1.3.2.</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Visión</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_Toc201111707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14</w:t>
            </w:r>
            <w:r w:rsidRPr="009E79A0">
              <w:rPr>
                <w:rFonts w:ascii="Arial" w:hAnsi="Arial" w:cs="Arial"/>
                <w:noProof/>
                <w:webHidden/>
                <w:sz w:val="24"/>
                <w:szCs w:val="24"/>
              </w:rPr>
              <w:fldChar w:fldCharType="end"/>
            </w:r>
          </w:hyperlink>
        </w:p>
        <w:p w14:paraId="2D2E87C5" w14:textId="6EA97C2B" w:rsidR="009E79A0" w:rsidRPr="009E79A0" w:rsidRDefault="009E79A0" w:rsidP="009E79A0">
          <w:pPr>
            <w:pStyle w:val="TDC2"/>
            <w:jc w:val="both"/>
            <w:rPr>
              <w:kern w:val="2"/>
              <w:sz w:val="24"/>
              <w:szCs w:val="24"/>
              <w14:ligatures w14:val="standardContextual"/>
            </w:rPr>
          </w:pPr>
          <w:hyperlink w:anchor="_Toc201111708" w:history="1">
            <w:r w:rsidRPr="009E79A0">
              <w:rPr>
                <w:rStyle w:val="Hipervnculo"/>
                <w:sz w:val="24"/>
                <w:szCs w:val="24"/>
              </w:rPr>
              <w:t>1.4.</w:t>
            </w:r>
            <w:r w:rsidRPr="009E79A0">
              <w:rPr>
                <w:kern w:val="2"/>
                <w:sz w:val="24"/>
                <w:szCs w:val="24"/>
                <w14:ligatures w14:val="standardContextual"/>
              </w:rPr>
              <w:tab/>
            </w:r>
            <w:r w:rsidRPr="009E79A0">
              <w:rPr>
                <w:rStyle w:val="Hipervnculo"/>
                <w:sz w:val="24"/>
                <w:szCs w:val="24"/>
              </w:rPr>
              <w:t>Análisis Interno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_Toc201111708 \h </w:instrText>
            </w:r>
            <w:r w:rsidRPr="009E79A0">
              <w:rPr>
                <w:webHidden/>
                <w:sz w:val="24"/>
                <w:szCs w:val="24"/>
              </w:rPr>
            </w:r>
            <w:r w:rsidRPr="009E79A0">
              <w:rPr>
                <w:webHidden/>
                <w:sz w:val="24"/>
                <w:szCs w:val="24"/>
              </w:rPr>
              <w:fldChar w:fldCharType="separate"/>
            </w:r>
            <w:r>
              <w:rPr>
                <w:webHidden/>
                <w:sz w:val="24"/>
                <w:szCs w:val="24"/>
              </w:rPr>
              <w:t>15</w:t>
            </w:r>
            <w:r w:rsidRPr="009E79A0">
              <w:rPr>
                <w:webHidden/>
                <w:sz w:val="24"/>
                <w:szCs w:val="24"/>
              </w:rPr>
              <w:fldChar w:fldCharType="end"/>
            </w:r>
          </w:hyperlink>
        </w:p>
        <w:p w14:paraId="6D1B689B" w14:textId="5C16B405" w:rsidR="009E79A0" w:rsidRPr="009E79A0" w:rsidRDefault="009E79A0" w:rsidP="009E79A0">
          <w:pPr>
            <w:pStyle w:val="TDC2"/>
            <w:jc w:val="both"/>
            <w:rPr>
              <w:kern w:val="2"/>
              <w:sz w:val="24"/>
              <w:szCs w:val="24"/>
              <w14:ligatures w14:val="standardContextual"/>
            </w:rPr>
          </w:pPr>
          <w:hyperlink w:anchor="_Toc201111709" w:history="1">
            <w:r w:rsidRPr="009E79A0">
              <w:rPr>
                <w:rStyle w:val="Hipervnculo"/>
                <w:sz w:val="24"/>
                <w:szCs w:val="24"/>
              </w:rPr>
              <w:t>1.5.</w:t>
            </w:r>
            <w:r w:rsidRPr="009E79A0">
              <w:rPr>
                <w:kern w:val="2"/>
                <w:sz w:val="24"/>
                <w:szCs w:val="24"/>
                <w14:ligatures w14:val="standardContextual"/>
              </w:rPr>
              <w:tab/>
            </w:r>
            <w:r w:rsidRPr="009E79A0">
              <w:rPr>
                <w:rStyle w:val="Hipervnculo"/>
                <w:sz w:val="24"/>
                <w:szCs w:val="24"/>
              </w:rPr>
              <w:t>Fortalezas de Club Entre Patitas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_Toc201111709 \h </w:instrText>
            </w:r>
            <w:r w:rsidRPr="009E79A0">
              <w:rPr>
                <w:webHidden/>
                <w:sz w:val="24"/>
                <w:szCs w:val="24"/>
              </w:rPr>
            </w:r>
            <w:r w:rsidRPr="009E79A0">
              <w:rPr>
                <w:webHidden/>
                <w:sz w:val="24"/>
                <w:szCs w:val="24"/>
              </w:rPr>
              <w:fldChar w:fldCharType="separate"/>
            </w:r>
            <w:r>
              <w:rPr>
                <w:webHidden/>
                <w:sz w:val="24"/>
                <w:szCs w:val="24"/>
              </w:rPr>
              <w:t>17</w:t>
            </w:r>
            <w:r w:rsidRPr="009E79A0">
              <w:rPr>
                <w:webHidden/>
                <w:sz w:val="24"/>
                <w:szCs w:val="24"/>
              </w:rPr>
              <w:fldChar w:fldCharType="end"/>
            </w:r>
          </w:hyperlink>
        </w:p>
        <w:p w14:paraId="4F88EC8E" w14:textId="53E240E8" w:rsidR="009E79A0" w:rsidRPr="009E79A0" w:rsidRDefault="009E79A0" w:rsidP="009E79A0">
          <w:pPr>
            <w:pStyle w:val="TDC2"/>
            <w:jc w:val="both"/>
            <w:rPr>
              <w:kern w:val="2"/>
              <w:sz w:val="24"/>
              <w:szCs w:val="24"/>
              <w14:ligatures w14:val="standardContextual"/>
            </w:rPr>
          </w:pPr>
          <w:hyperlink w:anchor="_Toc201111710" w:history="1">
            <w:r w:rsidRPr="009E79A0">
              <w:rPr>
                <w:rStyle w:val="Hipervnculo"/>
                <w:sz w:val="24"/>
                <w:szCs w:val="24"/>
              </w:rPr>
              <w:t>1.6.</w:t>
            </w:r>
            <w:r w:rsidRPr="009E79A0">
              <w:rPr>
                <w:kern w:val="2"/>
                <w:sz w:val="24"/>
                <w:szCs w:val="24"/>
                <w14:ligatures w14:val="standardContextual"/>
              </w:rPr>
              <w:tab/>
            </w:r>
            <w:r w:rsidRPr="009E79A0">
              <w:rPr>
                <w:rStyle w:val="Hipervnculo"/>
                <w:sz w:val="24"/>
                <w:szCs w:val="24"/>
              </w:rPr>
              <w:t>Análisis Externo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_Toc201111710 \h </w:instrText>
            </w:r>
            <w:r w:rsidRPr="009E79A0">
              <w:rPr>
                <w:webHidden/>
                <w:sz w:val="24"/>
                <w:szCs w:val="24"/>
              </w:rPr>
            </w:r>
            <w:r w:rsidRPr="009E79A0">
              <w:rPr>
                <w:webHidden/>
                <w:sz w:val="24"/>
                <w:szCs w:val="24"/>
              </w:rPr>
              <w:fldChar w:fldCharType="separate"/>
            </w:r>
            <w:r>
              <w:rPr>
                <w:webHidden/>
                <w:sz w:val="24"/>
                <w:szCs w:val="24"/>
              </w:rPr>
              <w:t>18</w:t>
            </w:r>
            <w:r w:rsidRPr="009E79A0">
              <w:rPr>
                <w:webHidden/>
                <w:sz w:val="24"/>
                <w:szCs w:val="24"/>
              </w:rPr>
              <w:fldChar w:fldCharType="end"/>
            </w:r>
          </w:hyperlink>
        </w:p>
        <w:p w14:paraId="52E7F34E" w14:textId="315D2C74"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14" w:history="1">
            <w:r w:rsidRPr="009E79A0">
              <w:rPr>
                <w:rStyle w:val="Hipervnculo"/>
                <w:rFonts w:ascii="Arial" w:eastAsia="Arial" w:hAnsi="Arial" w:cs="Arial"/>
                <w:noProof/>
                <w:sz w:val="24"/>
                <w:szCs w:val="24"/>
              </w:rPr>
              <w:t>1.6.1.</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Oportunidades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_Toc201111714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18</w:t>
            </w:r>
            <w:r w:rsidRPr="009E79A0">
              <w:rPr>
                <w:rFonts w:ascii="Arial" w:hAnsi="Arial" w:cs="Arial"/>
                <w:noProof/>
                <w:webHidden/>
                <w:sz w:val="24"/>
                <w:szCs w:val="24"/>
              </w:rPr>
              <w:fldChar w:fldCharType="end"/>
            </w:r>
          </w:hyperlink>
        </w:p>
        <w:p w14:paraId="276DCA82" w14:textId="50E131DF"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15" w:history="1">
            <w:r w:rsidRPr="009E79A0">
              <w:rPr>
                <w:rStyle w:val="Hipervnculo"/>
                <w:rFonts w:ascii="Arial" w:eastAsia="Arial" w:hAnsi="Arial" w:cs="Arial"/>
                <w:noProof/>
                <w:sz w:val="24"/>
                <w:szCs w:val="24"/>
              </w:rPr>
              <w:t>1.6.2.</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Amenazas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_Toc201111715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19</w:t>
            </w:r>
            <w:r w:rsidRPr="009E79A0">
              <w:rPr>
                <w:rFonts w:ascii="Arial" w:hAnsi="Arial" w:cs="Arial"/>
                <w:noProof/>
                <w:webHidden/>
                <w:sz w:val="24"/>
                <w:szCs w:val="24"/>
              </w:rPr>
              <w:fldChar w:fldCharType="end"/>
            </w:r>
          </w:hyperlink>
        </w:p>
        <w:p w14:paraId="39FEA888" w14:textId="2DCAFEEF" w:rsidR="009E79A0" w:rsidRPr="009E79A0" w:rsidRDefault="009E79A0" w:rsidP="009E79A0">
          <w:pPr>
            <w:pStyle w:val="TDC2"/>
            <w:jc w:val="both"/>
            <w:rPr>
              <w:kern w:val="2"/>
              <w:sz w:val="24"/>
              <w:szCs w:val="24"/>
              <w14:ligatures w14:val="standardContextual"/>
            </w:rPr>
          </w:pPr>
          <w:hyperlink w:anchor="_Toc201111716" w:history="1">
            <w:r w:rsidRPr="009E79A0">
              <w:rPr>
                <w:rStyle w:val="Hipervnculo"/>
                <w:sz w:val="24"/>
                <w:szCs w:val="24"/>
              </w:rPr>
              <w:t>1.7.</w:t>
            </w:r>
            <w:r w:rsidRPr="009E79A0">
              <w:rPr>
                <w:kern w:val="2"/>
                <w:sz w:val="24"/>
                <w:szCs w:val="24"/>
                <w14:ligatures w14:val="standardContextual"/>
              </w:rPr>
              <w:tab/>
            </w:r>
            <w:r w:rsidRPr="009E79A0">
              <w:rPr>
                <w:rStyle w:val="Hipervnculo"/>
                <w:sz w:val="24"/>
                <w:szCs w:val="24"/>
              </w:rPr>
              <w:t>Cadena de Valor</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_Toc201111716 \h </w:instrText>
            </w:r>
            <w:r w:rsidRPr="009E79A0">
              <w:rPr>
                <w:webHidden/>
                <w:sz w:val="24"/>
                <w:szCs w:val="24"/>
              </w:rPr>
            </w:r>
            <w:r w:rsidRPr="009E79A0">
              <w:rPr>
                <w:webHidden/>
                <w:sz w:val="24"/>
                <w:szCs w:val="24"/>
              </w:rPr>
              <w:fldChar w:fldCharType="separate"/>
            </w:r>
            <w:r>
              <w:rPr>
                <w:webHidden/>
                <w:sz w:val="24"/>
                <w:szCs w:val="24"/>
              </w:rPr>
              <w:t>20</w:t>
            </w:r>
            <w:r w:rsidRPr="009E79A0">
              <w:rPr>
                <w:webHidden/>
                <w:sz w:val="24"/>
                <w:szCs w:val="24"/>
              </w:rPr>
              <w:fldChar w:fldCharType="end"/>
            </w:r>
          </w:hyperlink>
        </w:p>
        <w:p w14:paraId="799431EF" w14:textId="0514E82E"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18" w:history="1">
            <w:r w:rsidRPr="009E79A0">
              <w:rPr>
                <w:rStyle w:val="Hipervnculo"/>
                <w:rFonts w:ascii="Arial" w:eastAsia="Arial" w:hAnsi="Arial" w:cs="Arial"/>
                <w:noProof/>
                <w:sz w:val="24"/>
                <w:szCs w:val="24"/>
              </w:rPr>
              <w:t>1.7.1.</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Atracción de clientes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_Toc201111718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20</w:t>
            </w:r>
            <w:r w:rsidRPr="009E79A0">
              <w:rPr>
                <w:rFonts w:ascii="Arial" w:hAnsi="Arial" w:cs="Arial"/>
                <w:noProof/>
                <w:webHidden/>
                <w:sz w:val="24"/>
                <w:szCs w:val="24"/>
              </w:rPr>
              <w:fldChar w:fldCharType="end"/>
            </w:r>
          </w:hyperlink>
        </w:p>
        <w:p w14:paraId="454C976F" w14:textId="5F5A58C3"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19" w:history="1">
            <w:r w:rsidRPr="009E79A0">
              <w:rPr>
                <w:rStyle w:val="Hipervnculo"/>
                <w:rFonts w:ascii="Arial" w:eastAsia="Arial" w:hAnsi="Arial" w:cs="Arial"/>
                <w:noProof/>
                <w:sz w:val="24"/>
                <w:szCs w:val="24"/>
              </w:rPr>
              <w:t>1.7.2.</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Atención al Cliente y Servicio Veterinario</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_Toc201111719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21</w:t>
            </w:r>
            <w:r w:rsidRPr="009E79A0">
              <w:rPr>
                <w:rFonts w:ascii="Arial" w:hAnsi="Arial" w:cs="Arial"/>
                <w:noProof/>
                <w:webHidden/>
                <w:sz w:val="24"/>
                <w:szCs w:val="24"/>
              </w:rPr>
              <w:fldChar w:fldCharType="end"/>
            </w:r>
          </w:hyperlink>
        </w:p>
        <w:p w14:paraId="265A4FAC" w14:textId="73472CC2"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20" w:history="1">
            <w:r w:rsidRPr="009E79A0">
              <w:rPr>
                <w:rStyle w:val="Hipervnculo"/>
                <w:rFonts w:ascii="Arial" w:eastAsia="Arial" w:hAnsi="Arial" w:cs="Arial"/>
                <w:noProof/>
                <w:sz w:val="24"/>
                <w:szCs w:val="24"/>
              </w:rPr>
              <w:t>1.7.3.</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Ventas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_Toc201111720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22</w:t>
            </w:r>
            <w:r w:rsidRPr="009E79A0">
              <w:rPr>
                <w:rFonts w:ascii="Arial" w:hAnsi="Arial" w:cs="Arial"/>
                <w:noProof/>
                <w:webHidden/>
                <w:sz w:val="24"/>
                <w:szCs w:val="24"/>
              </w:rPr>
              <w:fldChar w:fldCharType="end"/>
            </w:r>
          </w:hyperlink>
        </w:p>
        <w:p w14:paraId="71AF44DC" w14:textId="1662AA09" w:rsidR="009E79A0" w:rsidRPr="009E79A0" w:rsidRDefault="009E79A0" w:rsidP="009E79A0">
          <w:pPr>
            <w:pStyle w:val="TDC3"/>
            <w:tabs>
              <w:tab w:val="left" w:pos="1440"/>
              <w:tab w:val="right" w:leader="dot" w:pos="9394"/>
            </w:tabs>
            <w:spacing w:line="360" w:lineRule="auto"/>
            <w:jc w:val="both"/>
            <w:rPr>
              <w:rFonts w:ascii="Arial" w:hAnsi="Arial" w:cs="Arial"/>
              <w:noProof/>
              <w:kern w:val="2"/>
              <w:sz w:val="24"/>
              <w:szCs w:val="24"/>
              <w14:ligatures w14:val="standardContextual"/>
            </w:rPr>
          </w:pPr>
          <w:hyperlink w:anchor="_Toc201111721" w:history="1">
            <w:r w:rsidRPr="009E79A0">
              <w:rPr>
                <w:rStyle w:val="Hipervnculo"/>
                <w:rFonts w:ascii="Arial" w:eastAsia="Arial" w:hAnsi="Arial" w:cs="Arial"/>
                <w:noProof/>
                <w:sz w:val="24"/>
                <w:szCs w:val="24"/>
              </w:rPr>
              <w:t>1.7.4.</w:t>
            </w:r>
            <w:r w:rsidRPr="009E79A0">
              <w:rPr>
                <w:rFonts w:ascii="Arial" w:hAnsi="Arial" w:cs="Arial"/>
                <w:noProof/>
                <w:kern w:val="2"/>
                <w:sz w:val="24"/>
                <w:szCs w:val="24"/>
                <w14:ligatures w14:val="standardContextual"/>
              </w:rPr>
              <w:tab/>
            </w:r>
            <w:r w:rsidRPr="009E79A0">
              <w:rPr>
                <w:rStyle w:val="Hipervnculo"/>
                <w:rFonts w:ascii="Arial" w:eastAsia="Arial" w:hAnsi="Arial" w:cs="Arial"/>
                <w:noProof/>
                <w:sz w:val="24"/>
                <w:szCs w:val="24"/>
              </w:rPr>
              <w:t>Entregas y Facturación</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_Toc201111721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23</w:t>
            </w:r>
            <w:r w:rsidRPr="009E79A0">
              <w:rPr>
                <w:rFonts w:ascii="Arial" w:hAnsi="Arial" w:cs="Arial"/>
                <w:noProof/>
                <w:webHidden/>
                <w:sz w:val="24"/>
                <w:szCs w:val="24"/>
              </w:rPr>
              <w:fldChar w:fldCharType="end"/>
            </w:r>
          </w:hyperlink>
        </w:p>
        <w:p w14:paraId="6BF1A1C8" w14:textId="4794D515" w:rsidR="009E79A0" w:rsidRPr="009E79A0" w:rsidRDefault="009E79A0" w:rsidP="009E79A0">
          <w:pPr>
            <w:pStyle w:val="TDC2"/>
            <w:jc w:val="both"/>
            <w:rPr>
              <w:kern w:val="2"/>
              <w:sz w:val="24"/>
              <w:szCs w:val="24"/>
              <w14:ligatures w14:val="standardContextual"/>
            </w:rPr>
          </w:pPr>
          <w:hyperlink w:anchor="_Toc201111722" w:history="1">
            <w:r w:rsidRPr="009E79A0">
              <w:rPr>
                <w:rStyle w:val="Hipervnculo"/>
                <w:sz w:val="24"/>
                <w:szCs w:val="24"/>
              </w:rPr>
              <w:t>1.8.</w:t>
            </w:r>
            <w:r w:rsidRPr="009E79A0">
              <w:rPr>
                <w:kern w:val="2"/>
                <w:sz w:val="24"/>
                <w:szCs w:val="24"/>
                <w14:ligatures w14:val="standardContextual"/>
              </w:rPr>
              <w:tab/>
            </w:r>
            <w:r w:rsidRPr="009E79A0">
              <w:rPr>
                <w:rStyle w:val="Hipervnculo"/>
                <w:sz w:val="24"/>
                <w:szCs w:val="24"/>
              </w:rPr>
              <w:t>Organigrama</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_Toc201111722 \h </w:instrText>
            </w:r>
            <w:r w:rsidRPr="009E79A0">
              <w:rPr>
                <w:webHidden/>
                <w:sz w:val="24"/>
                <w:szCs w:val="24"/>
              </w:rPr>
            </w:r>
            <w:r w:rsidRPr="009E79A0">
              <w:rPr>
                <w:webHidden/>
                <w:sz w:val="24"/>
                <w:szCs w:val="24"/>
              </w:rPr>
              <w:fldChar w:fldCharType="separate"/>
            </w:r>
            <w:r>
              <w:rPr>
                <w:webHidden/>
                <w:sz w:val="24"/>
                <w:szCs w:val="24"/>
              </w:rPr>
              <w:t>24</w:t>
            </w:r>
            <w:r w:rsidRPr="009E79A0">
              <w:rPr>
                <w:webHidden/>
                <w:sz w:val="24"/>
                <w:szCs w:val="24"/>
              </w:rPr>
              <w:fldChar w:fldCharType="end"/>
            </w:r>
          </w:hyperlink>
        </w:p>
        <w:p w14:paraId="2FD86B38" w14:textId="50380984" w:rsidR="009E79A0" w:rsidRPr="009E79A0" w:rsidRDefault="009E79A0" w:rsidP="009E79A0">
          <w:pPr>
            <w:pStyle w:val="TDC2"/>
            <w:jc w:val="both"/>
            <w:rPr>
              <w:kern w:val="2"/>
              <w:sz w:val="24"/>
              <w:szCs w:val="24"/>
              <w14:ligatures w14:val="standardContextual"/>
            </w:rPr>
          </w:pPr>
          <w:hyperlink w:anchor="_Toc201111723" w:history="1">
            <w:r w:rsidRPr="009E79A0">
              <w:rPr>
                <w:rStyle w:val="Hipervnculo"/>
                <w:sz w:val="24"/>
                <w:szCs w:val="24"/>
              </w:rPr>
              <w:t>1.9.</w:t>
            </w:r>
            <w:r w:rsidRPr="009E79A0">
              <w:rPr>
                <w:kern w:val="2"/>
                <w:sz w:val="24"/>
                <w:szCs w:val="24"/>
                <w14:ligatures w14:val="standardContextual"/>
              </w:rPr>
              <w:tab/>
            </w:r>
            <w:r w:rsidRPr="009E79A0">
              <w:rPr>
                <w:rStyle w:val="Hipervnculo"/>
                <w:sz w:val="24"/>
                <w:szCs w:val="24"/>
              </w:rPr>
              <w:t>FODA</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_Toc201111723 \h </w:instrText>
            </w:r>
            <w:r w:rsidRPr="009E79A0">
              <w:rPr>
                <w:webHidden/>
                <w:sz w:val="24"/>
                <w:szCs w:val="24"/>
              </w:rPr>
            </w:r>
            <w:r w:rsidRPr="009E79A0">
              <w:rPr>
                <w:webHidden/>
                <w:sz w:val="24"/>
                <w:szCs w:val="24"/>
              </w:rPr>
              <w:fldChar w:fldCharType="separate"/>
            </w:r>
            <w:r>
              <w:rPr>
                <w:webHidden/>
                <w:sz w:val="24"/>
                <w:szCs w:val="24"/>
              </w:rPr>
              <w:t>25</w:t>
            </w:r>
            <w:r w:rsidRPr="009E79A0">
              <w:rPr>
                <w:webHidden/>
                <w:sz w:val="24"/>
                <w:szCs w:val="24"/>
              </w:rPr>
              <w:fldChar w:fldCharType="end"/>
            </w:r>
          </w:hyperlink>
        </w:p>
        <w:p w14:paraId="1C961D09" w14:textId="5ED4F3D3"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24" w:history="1">
            <w:r w:rsidRPr="009E79A0">
              <w:rPr>
                <w:rStyle w:val="Hipervnculo"/>
                <w:rFonts w:ascii="Arial" w:hAnsi="Arial" w:cs="Arial"/>
                <w:noProof/>
                <w:sz w:val="24"/>
                <w:szCs w:val="24"/>
              </w:rPr>
              <w:t>2.</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Levantamiento de Proceso</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_Toc201111724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26</w:t>
            </w:r>
            <w:r w:rsidRPr="009E79A0">
              <w:rPr>
                <w:rFonts w:ascii="Arial" w:hAnsi="Arial" w:cs="Arial"/>
                <w:noProof/>
                <w:webHidden/>
                <w:sz w:val="24"/>
                <w:szCs w:val="24"/>
              </w:rPr>
              <w:fldChar w:fldCharType="end"/>
            </w:r>
          </w:hyperlink>
        </w:p>
        <w:p w14:paraId="45E4A601" w14:textId="0D85F863" w:rsidR="009E79A0" w:rsidRPr="009E79A0" w:rsidRDefault="009E79A0" w:rsidP="009E79A0">
          <w:pPr>
            <w:pStyle w:val="TDC2"/>
            <w:jc w:val="both"/>
            <w:rPr>
              <w:kern w:val="2"/>
              <w:sz w:val="24"/>
              <w:szCs w:val="24"/>
              <w14:ligatures w14:val="standardContextual"/>
            </w:rPr>
          </w:pPr>
          <w:hyperlink w:anchor="_Toc201111725" w:history="1">
            <w:r w:rsidRPr="009E79A0">
              <w:rPr>
                <w:rStyle w:val="Hipervnculo"/>
                <w:sz w:val="24"/>
                <w:szCs w:val="24"/>
              </w:rPr>
              <w:t>2.1. BPMN</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_Toc201111725 \h </w:instrText>
            </w:r>
            <w:r w:rsidRPr="009E79A0">
              <w:rPr>
                <w:webHidden/>
                <w:sz w:val="24"/>
                <w:szCs w:val="24"/>
              </w:rPr>
            </w:r>
            <w:r w:rsidRPr="009E79A0">
              <w:rPr>
                <w:webHidden/>
                <w:sz w:val="24"/>
                <w:szCs w:val="24"/>
              </w:rPr>
              <w:fldChar w:fldCharType="separate"/>
            </w:r>
            <w:r>
              <w:rPr>
                <w:webHidden/>
                <w:sz w:val="24"/>
                <w:szCs w:val="24"/>
              </w:rPr>
              <w:t>26</w:t>
            </w:r>
            <w:r w:rsidRPr="009E79A0">
              <w:rPr>
                <w:webHidden/>
                <w:sz w:val="24"/>
                <w:szCs w:val="24"/>
              </w:rPr>
              <w:fldChar w:fldCharType="end"/>
            </w:r>
          </w:hyperlink>
        </w:p>
        <w:p w14:paraId="6FC155FE" w14:textId="1C2EB606" w:rsidR="009E79A0" w:rsidRPr="009E79A0" w:rsidRDefault="009E79A0" w:rsidP="009E79A0">
          <w:pPr>
            <w:pStyle w:val="TDC2"/>
            <w:jc w:val="both"/>
            <w:rPr>
              <w:kern w:val="2"/>
              <w:sz w:val="24"/>
              <w:szCs w:val="24"/>
              <w14:ligatures w14:val="standardContextual"/>
            </w:rPr>
          </w:pPr>
          <w:hyperlink w:anchor="_Toc201111726" w:history="1">
            <w:r w:rsidRPr="009E79A0">
              <w:rPr>
                <w:rStyle w:val="Hipervnculo"/>
                <w:sz w:val="24"/>
                <w:szCs w:val="24"/>
              </w:rPr>
              <w:t>2.2. Proceso Principal</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_Toc201111726 \h </w:instrText>
            </w:r>
            <w:r w:rsidRPr="009E79A0">
              <w:rPr>
                <w:webHidden/>
                <w:sz w:val="24"/>
                <w:szCs w:val="24"/>
              </w:rPr>
            </w:r>
            <w:r w:rsidRPr="009E79A0">
              <w:rPr>
                <w:webHidden/>
                <w:sz w:val="24"/>
                <w:szCs w:val="24"/>
              </w:rPr>
              <w:fldChar w:fldCharType="separate"/>
            </w:r>
            <w:r>
              <w:rPr>
                <w:webHidden/>
                <w:sz w:val="24"/>
                <w:szCs w:val="24"/>
              </w:rPr>
              <w:t>26</w:t>
            </w:r>
            <w:r w:rsidRPr="009E79A0">
              <w:rPr>
                <w:webHidden/>
                <w:sz w:val="24"/>
                <w:szCs w:val="24"/>
              </w:rPr>
              <w:fldChar w:fldCharType="end"/>
            </w:r>
          </w:hyperlink>
        </w:p>
        <w:p w14:paraId="670CE51C" w14:textId="5AE5D90E" w:rsidR="009E79A0" w:rsidRPr="009E79A0" w:rsidRDefault="009E79A0" w:rsidP="009E79A0">
          <w:pPr>
            <w:pStyle w:val="TDC2"/>
            <w:jc w:val="both"/>
            <w:rPr>
              <w:kern w:val="2"/>
              <w:sz w:val="24"/>
              <w:szCs w:val="24"/>
              <w14:ligatures w14:val="standardContextual"/>
            </w:rPr>
          </w:pPr>
          <w:hyperlink w:anchor="_Toc201111727" w:history="1">
            <w:r w:rsidRPr="009E79A0">
              <w:rPr>
                <w:rStyle w:val="Hipervnculo"/>
                <w:sz w:val="24"/>
                <w:szCs w:val="24"/>
              </w:rPr>
              <w:t>2.3. Sub-Procesos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_Toc201111727 \h </w:instrText>
            </w:r>
            <w:r w:rsidRPr="009E79A0">
              <w:rPr>
                <w:webHidden/>
                <w:sz w:val="24"/>
                <w:szCs w:val="24"/>
              </w:rPr>
            </w:r>
            <w:r w:rsidRPr="009E79A0">
              <w:rPr>
                <w:webHidden/>
                <w:sz w:val="24"/>
                <w:szCs w:val="24"/>
              </w:rPr>
              <w:fldChar w:fldCharType="separate"/>
            </w:r>
            <w:r>
              <w:rPr>
                <w:webHidden/>
                <w:sz w:val="24"/>
                <w:szCs w:val="24"/>
              </w:rPr>
              <w:t>28</w:t>
            </w:r>
            <w:r w:rsidRPr="009E79A0">
              <w:rPr>
                <w:webHidden/>
                <w:sz w:val="24"/>
                <w:szCs w:val="24"/>
              </w:rPr>
              <w:fldChar w:fldCharType="end"/>
            </w:r>
          </w:hyperlink>
        </w:p>
        <w:p w14:paraId="74BE5C7A" w14:textId="20CEA2E6"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28" w:history="1">
            <w:r w:rsidRPr="009E79A0">
              <w:rPr>
                <w:rStyle w:val="Hipervnculo"/>
                <w:rFonts w:ascii="Arial" w:hAnsi="Arial" w:cs="Arial"/>
                <w:noProof/>
                <w:sz w:val="24"/>
                <w:szCs w:val="24"/>
              </w:rPr>
              <w:t>3.</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Requisitos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_Toc201111728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29</w:t>
            </w:r>
            <w:r w:rsidRPr="009E79A0">
              <w:rPr>
                <w:rFonts w:ascii="Arial" w:hAnsi="Arial" w:cs="Arial"/>
                <w:noProof/>
                <w:webHidden/>
                <w:sz w:val="24"/>
                <w:szCs w:val="24"/>
              </w:rPr>
              <w:fldChar w:fldCharType="end"/>
            </w:r>
          </w:hyperlink>
        </w:p>
        <w:p w14:paraId="45EEB772" w14:textId="2A69AA12"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29" w:history="1">
            <w:r w:rsidRPr="009E79A0">
              <w:rPr>
                <w:rStyle w:val="Hipervnculo"/>
                <w:rFonts w:ascii="Arial" w:hAnsi="Arial" w:cs="Arial"/>
                <w:noProof/>
                <w:sz w:val="24"/>
                <w:szCs w:val="24"/>
              </w:rPr>
              <w:t>4.</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Requerimientos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_Toc201111729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29</w:t>
            </w:r>
            <w:r w:rsidRPr="009E79A0">
              <w:rPr>
                <w:rFonts w:ascii="Arial" w:hAnsi="Arial" w:cs="Arial"/>
                <w:noProof/>
                <w:webHidden/>
                <w:sz w:val="24"/>
                <w:szCs w:val="24"/>
              </w:rPr>
              <w:fldChar w:fldCharType="end"/>
            </w:r>
          </w:hyperlink>
        </w:p>
        <w:p w14:paraId="72006574" w14:textId="60B776CD" w:rsidR="009E79A0" w:rsidRPr="009E79A0" w:rsidRDefault="009E79A0" w:rsidP="009E79A0">
          <w:pPr>
            <w:pStyle w:val="TDC2"/>
            <w:jc w:val="both"/>
            <w:rPr>
              <w:kern w:val="2"/>
              <w:sz w:val="24"/>
              <w:szCs w:val="24"/>
              <w14:ligatures w14:val="standardContextual"/>
            </w:rPr>
          </w:pPr>
          <w:hyperlink w:anchor="_Toc201111730" w:history="1">
            <w:r w:rsidRPr="009E79A0">
              <w:rPr>
                <w:rStyle w:val="Hipervnculo"/>
                <w:sz w:val="24"/>
                <w:szCs w:val="24"/>
              </w:rPr>
              <w:t>4.1 Requerimientos Funcionales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_Toc201111730 \h </w:instrText>
            </w:r>
            <w:r w:rsidRPr="009E79A0">
              <w:rPr>
                <w:webHidden/>
                <w:sz w:val="24"/>
                <w:szCs w:val="24"/>
              </w:rPr>
            </w:r>
            <w:r w:rsidRPr="009E79A0">
              <w:rPr>
                <w:webHidden/>
                <w:sz w:val="24"/>
                <w:szCs w:val="24"/>
              </w:rPr>
              <w:fldChar w:fldCharType="separate"/>
            </w:r>
            <w:r>
              <w:rPr>
                <w:webHidden/>
                <w:sz w:val="24"/>
                <w:szCs w:val="24"/>
              </w:rPr>
              <w:t>29</w:t>
            </w:r>
            <w:r w:rsidRPr="009E79A0">
              <w:rPr>
                <w:webHidden/>
                <w:sz w:val="24"/>
                <w:szCs w:val="24"/>
              </w:rPr>
              <w:fldChar w:fldCharType="end"/>
            </w:r>
          </w:hyperlink>
        </w:p>
        <w:p w14:paraId="14411991" w14:textId="606BC015" w:rsidR="009E79A0" w:rsidRPr="009E79A0" w:rsidRDefault="009E79A0" w:rsidP="009E79A0">
          <w:pPr>
            <w:pStyle w:val="TDC2"/>
            <w:jc w:val="both"/>
            <w:rPr>
              <w:kern w:val="2"/>
              <w:sz w:val="24"/>
              <w:szCs w:val="24"/>
              <w14:ligatures w14:val="standardContextual"/>
            </w:rPr>
          </w:pPr>
          <w:hyperlink w:anchor="_Toc201111731" w:history="1">
            <w:r w:rsidRPr="009E79A0">
              <w:rPr>
                <w:rStyle w:val="Hipervnculo"/>
                <w:sz w:val="24"/>
                <w:szCs w:val="24"/>
              </w:rPr>
              <w:t>4.2. Requerimientos No Funcionales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_Toc201111731 \h </w:instrText>
            </w:r>
            <w:r w:rsidRPr="009E79A0">
              <w:rPr>
                <w:webHidden/>
                <w:sz w:val="24"/>
                <w:szCs w:val="24"/>
              </w:rPr>
            </w:r>
            <w:r w:rsidRPr="009E79A0">
              <w:rPr>
                <w:webHidden/>
                <w:sz w:val="24"/>
                <w:szCs w:val="24"/>
              </w:rPr>
              <w:fldChar w:fldCharType="separate"/>
            </w:r>
            <w:r>
              <w:rPr>
                <w:webHidden/>
                <w:sz w:val="24"/>
                <w:szCs w:val="24"/>
              </w:rPr>
              <w:t>35</w:t>
            </w:r>
            <w:r w:rsidRPr="009E79A0">
              <w:rPr>
                <w:webHidden/>
                <w:sz w:val="24"/>
                <w:szCs w:val="24"/>
              </w:rPr>
              <w:fldChar w:fldCharType="end"/>
            </w:r>
          </w:hyperlink>
        </w:p>
        <w:p w14:paraId="207E7E0F" w14:textId="54300D17" w:rsidR="009E79A0" w:rsidRPr="009E79A0" w:rsidRDefault="009E79A0" w:rsidP="009E79A0">
          <w:pPr>
            <w:pStyle w:val="TDC2"/>
            <w:jc w:val="both"/>
            <w:rPr>
              <w:kern w:val="2"/>
              <w:sz w:val="24"/>
              <w:szCs w:val="24"/>
              <w14:ligatures w14:val="standardContextual"/>
            </w:rPr>
          </w:pPr>
          <w:hyperlink w:anchor="_Toc201111732" w:history="1">
            <w:r w:rsidRPr="009E79A0">
              <w:rPr>
                <w:rStyle w:val="Hipervnculo"/>
                <w:sz w:val="24"/>
                <w:szCs w:val="24"/>
              </w:rPr>
              <w:t>4.3 Requerimientos del Usuario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_Toc201111732 \h </w:instrText>
            </w:r>
            <w:r w:rsidRPr="009E79A0">
              <w:rPr>
                <w:webHidden/>
                <w:sz w:val="24"/>
                <w:szCs w:val="24"/>
              </w:rPr>
            </w:r>
            <w:r w:rsidRPr="009E79A0">
              <w:rPr>
                <w:webHidden/>
                <w:sz w:val="24"/>
                <w:szCs w:val="24"/>
              </w:rPr>
              <w:fldChar w:fldCharType="separate"/>
            </w:r>
            <w:r>
              <w:rPr>
                <w:webHidden/>
                <w:sz w:val="24"/>
                <w:szCs w:val="24"/>
              </w:rPr>
              <w:t>38</w:t>
            </w:r>
            <w:r w:rsidRPr="009E79A0">
              <w:rPr>
                <w:webHidden/>
                <w:sz w:val="24"/>
                <w:szCs w:val="24"/>
              </w:rPr>
              <w:fldChar w:fldCharType="end"/>
            </w:r>
          </w:hyperlink>
        </w:p>
        <w:p w14:paraId="2FB6C9A3" w14:textId="2047F019"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33" w:history="1">
            <w:r w:rsidRPr="009E79A0">
              <w:rPr>
                <w:rStyle w:val="Hipervnculo"/>
                <w:rFonts w:ascii="Arial" w:hAnsi="Arial" w:cs="Arial"/>
                <w:noProof/>
                <w:sz w:val="24"/>
                <w:szCs w:val="24"/>
              </w:rPr>
              <w:t>5.</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Casos de Uso</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_Toc201111733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48</w:t>
            </w:r>
            <w:r w:rsidRPr="009E79A0">
              <w:rPr>
                <w:rFonts w:ascii="Arial" w:hAnsi="Arial" w:cs="Arial"/>
                <w:noProof/>
                <w:webHidden/>
                <w:sz w:val="24"/>
                <w:szCs w:val="24"/>
              </w:rPr>
              <w:fldChar w:fldCharType="end"/>
            </w:r>
          </w:hyperlink>
        </w:p>
        <w:p w14:paraId="126230EF" w14:textId="69846DA6" w:rsidR="009E79A0" w:rsidRPr="009E79A0" w:rsidRDefault="009E79A0" w:rsidP="009E79A0">
          <w:pPr>
            <w:pStyle w:val="TDC2"/>
            <w:jc w:val="both"/>
            <w:rPr>
              <w:kern w:val="2"/>
              <w:sz w:val="24"/>
              <w:szCs w:val="24"/>
              <w14:ligatures w14:val="standardContextual"/>
            </w:rPr>
          </w:pPr>
          <w:hyperlink w:anchor="_Toc201111734" w:history="1">
            <w:r w:rsidRPr="009E79A0">
              <w:rPr>
                <w:rStyle w:val="Hipervnculo"/>
                <w:sz w:val="24"/>
                <w:szCs w:val="24"/>
              </w:rPr>
              <w:t>5.1. Gestión de Pacientes y ficha clínica</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_Toc201111734 \h </w:instrText>
            </w:r>
            <w:r w:rsidRPr="009E79A0">
              <w:rPr>
                <w:webHidden/>
                <w:sz w:val="24"/>
                <w:szCs w:val="24"/>
              </w:rPr>
            </w:r>
            <w:r w:rsidRPr="009E79A0">
              <w:rPr>
                <w:webHidden/>
                <w:sz w:val="24"/>
                <w:szCs w:val="24"/>
              </w:rPr>
              <w:fldChar w:fldCharType="separate"/>
            </w:r>
            <w:r>
              <w:rPr>
                <w:webHidden/>
                <w:sz w:val="24"/>
                <w:szCs w:val="24"/>
              </w:rPr>
              <w:t>48</w:t>
            </w:r>
            <w:r w:rsidRPr="009E79A0">
              <w:rPr>
                <w:webHidden/>
                <w:sz w:val="24"/>
                <w:szCs w:val="24"/>
              </w:rPr>
              <w:fldChar w:fldCharType="end"/>
            </w:r>
          </w:hyperlink>
        </w:p>
        <w:p w14:paraId="5BFBF593" w14:textId="0481BC57" w:rsidR="009E79A0" w:rsidRPr="009E79A0" w:rsidRDefault="009E79A0" w:rsidP="009E79A0">
          <w:pPr>
            <w:pStyle w:val="TDC2"/>
            <w:jc w:val="both"/>
            <w:rPr>
              <w:kern w:val="2"/>
              <w:sz w:val="24"/>
              <w:szCs w:val="24"/>
              <w14:ligatures w14:val="standardContextual"/>
            </w:rPr>
          </w:pPr>
          <w:hyperlink w:anchor="_Toc201111735" w:history="1">
            <w:r w:rsidRPr="009E79A0">
              <w:rPr>
                <w:rStyle w:val="Hipervnculo"/>
                <w:sz w:val="24"/>
                <w:szCs w:val="24"/>
              </w:rPr>
              <w:t>5.2. Agendamiento y Citas Médicas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_Toc201111735 \h </w:instrText>
            </w:r>
            <w:r w:rsidRPr="009E79A0">
              <w:rPr>
                <w:webHidden/>
                <w:sz w:val="24"/>
                <w:szCs w:val="24"/>
              </w:rPr>
            </w:r>
            <w:r w:rsidRPr="009E79A0">
              <w:rPr>
                <w:webHidden/>
                <w:sz w:val="24"/>
                <w:szCs w:val="24"/>
              </w:rPr>
              <w:fldChar w:fldCharType="separate"/>
            </w:r>
            <w:r>
              <w:rPr>
                <w:webHidden/>
                <w:sz w:val="24"/>
                <w:szCs w:val="24"/>
              </w:rPr>
              <w:t>86</w:t>
            </w:r>
            <w:r w:rsidRPr="009E79A0">
              <w:rPr>
                <w:webHidden/>
                <w:sz w:val="24"/>
                <w:szCs w:val="24"/>
              </w:rPr>
              <w:fldChar w:fldCharType="end"/>
            </w:r>
          </w:hyperlink>
        </w:p>
        <w:p w14:paraId="6C08DD72" w14:textId="5C315003" w:rsidR="009E79A0" w:rsidRPr="009E79A0" w:rsidRDefault="009E79A0" w:rsidP="009E79A0">
          <w:pPr>
            <w:pStyle w:val="TDC2"/>
            <w:jc w:val="both"/>
            <w:rPr>
              <w:kern w:val="2"/>
              <w:sz w:val="24"/>
              <w:szCs w:val="24"/>
              <w14:ligatures w14:val="standardContextual"/>
            </w:rPr>
          </w:pPr>
          <w:hyperlink w:anchor="_Toc201111736" w:history="1">
            <w:r w:rsidRPr="009E79A0">
              <w:rPr>
                <w:rStyle w:val="Hipervnculo"/>
                <w:sz w:val="24"/>
                <w:szCs w:val="24"/>
              </w:rPr>
              <w:t>5.3. Gestión Financiera</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_Toc201111736 \h </w:instrText>
            </w:r>
            <w:r w:rsidRPr="009E79A0">
              <w:rPr>
                <w:webHidden/>
                <w:sz w:val="24"/>
                <w:szCs w:val="24"/>
              </w:rPr>
            </w:r>
            <w:r w:rsidRPr="009E79A0">
              <w:rPr>
                <w:webHidden/>
                <w:sz w:val="24"/>
                <w:szCs w:val="24"/>
              </w:rPr>
              <w:fldChar w:fldCharType="separate"/>
            </w:r>
            <w:r>
              <w:rPr>
                <w:webHidden/>
                <w:sz w:val="24"/>
                <w:szCs w:val="24"/>
              </w:rPr>
              <w:t>93</w:t>
            </w:r>
            <w:r w:rsidRPr="009E79A0">
              <w:rPr>
                <w:webHidden/>
                <w:sz w:val="24"/>
                <w:szCs w:val="24"/>
              </w:rPr>
              <w:fldChar w:fldCharType="end"/>
            </w:r>
          </w:hyperlink>
        </w:p>
        <w:p w14:paraId="2B243E79" w14:textId="6795A2A8" w:rsidR="009E79A0" w:rsidRPr="009E79A0" w:rsidRDefault="009E79A0" w:rsidP="009E79A0">
          <w:pPr>
            <w:pStyle w:val="TDC2"/>
            <w:jc w:val="both"/>
            <w:rPr>
              <w:kern w:val="2"/>
              <w:sz w:val="24"/>
              <w:szCs w:val="24"/>
              <w14:ligatures w14:val="standardContextual"/>
            </w:rPr>
          </w:pPr>
          <w:hyperlink w:anchor="_Toc201111737" w:history="1">
            <w:r w:rsidRPr="009E79A0">
              <w:rPr>
                <w:rStyle w:val="Hipervnculo"/>
                <w:sz w:val="24"/>
                <w:szCs w:val="24"/>
              </w:rPr>
              <w:t>5.4. Gestión de Usuarios y Seguridad</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_Toc201111737 \h </w:instrText>
            </w:r>
            <w:r w:rsidRPr="009E79A0">
              <w:rPr>
                <w:webHidden/>
                <w:sz w:val="24"/>
                <w:szCs w:val="24"/>
              </w:rPr>
            </w:r>
            <w:r w:rsidRPr="009E79A0">
              <w:rPr>
                <w:webHidden/>
                <w:sz w:val="24"/>
                <w:szCs w:val="24"/>
              </w:rPr>
              <w:fldChar w:fldCharType="separate"/>
            </w:r>
            <w:r>
              <w:rPr>
                <w:webHidden/>
                <w:sz w:val="24"/>
                <w:szCs w:val="24"/>
              </w:rPr>
              <w:t>96</w:t>
            </w:r>
            <w:r w:rsidRPr="009E79A0">
              <w:rPr>
                <w:webHidden/>
                <w:sz w:val="24"/>
                <w:szCs w:val="24"/>
              </w:rPr>
              <w:fldChar w:fldCharType="end"/>
            </w:r>
          </w:hyperlink>
        </w:p>
        <w:p w14:paraId="287D7CB4" w14:textId="4C81E86F" w:rsidR="009E79A0" w:rsidRPr="009E79A0" w:rsidRDefault="009E79A0" w:rsidP="009E79A0">
          <w:pPr>
            <w:pStyle w:val="TDC2"/>
            <w:jc w:val="both"/>
            <w:rPr>
              <w:kern w:val="2"/>
              <w:sz w:val="24"/>
              <w:szCs w:val="24"/>
              <w14:ligatures w14:val="standardContextual"/>
            </w:rPr>
          </w:pPr>
          <w:hyperlink w:anchor="_Toc201111738" w:history="1">
            <w:r w:rsidRPr="009E79A0">
              <w:rPr>
                <w:rStyle w:val="Hipervnculo"/>
                <w:sz w:val="24"/>
                <w:szCs w:val="24"/>
              </w:rPr>
              <w:t>5.5. Comunicación y Mensajería</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_Toc201111738 \h </w:instrText>
            </w:r>
            <w:r w:rsidRPr="009E79A0">
              <w:rPr>
                <w:webHidden/>
                <w:sz w:val="24"/>
                <w:szCs w:val="24"/>
              </w:rPr>
            </w:r>
            <w:r w:rsidRPr="009E79A0">
              <w:rPr>
                <w:webHidden/>
                <w:sz w:val="24"/>
                <w:szCs w:val="24"/>
              </w:rPr>
              <w:fldChar w:fldCharType="separate"/>
            </w:r>
            <w:r>
              <w:rPr>
                <w:webHidden/>
                <w:sz w:val="24"/>
                <w:szCs w:val="24"/>
              </w:rPr>
              <w:t>102</w:t>
            </w:r>
            <w:r w:rsidRPr="009E79A0">
              <w:rPr>
                <w:webHidden/>
                <w:sz w:val="24"/>
                <w:szCs w:val="24"/>
              </w:rPr>
              <w:fldChar w:fldCharType="end"/>
            </w:r>
          </w:hyperlink>
        </w:p>
        <w:p w14:paraId="7125C993" w14:textId="6AE2299D" w:rsidR="009E79A0" w:rsidRPr="009E79A0" w:rsidRDefault="009E79A0" w:rsidP="009E79A0">
          <w:pPr>
            <w:pStyle w:val="TDC2"/>
            <w:jc w:val="both"/>
            <w:rPr>
              <w:kern w:val="2"/>
              <w:sz w:val="24"/>
              <w:szCs w:val="24"/>
              <w14:ligatures w14:val="standardContextual"/>
            </w:rPr>
          </w:pPr>
          <w:hyperlink w:anchor="_Toc201111739" w:history="1">
            <w:r w:rsidRPr="009E79A0">
              <w:rPr>
                <w:rStyle w:val="Hipervnculo"/>
                <w:sz w:val="24"/>
                <w:szCs w:val="24"/>
              </w:rPr>
              <w:t>5.6. Documentos, Recetas y Exportaciones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_Toc201111739 \h </w:instrText>
            </w:r>
            <w:r w:rsidRPr="009E79A0">
              <w:rPr>
                <w:webHidden/>
                <w:sz w:val="24"/>
                <w:szCs w:val="24"/>
              </w:rPr>
            </w:r>
            <w:r w:rsidRPr="009E79A0">
              <w:rPr>
                <w:webHidden/>
                <w:sz w:val="24"/>
                <w:szCs w:val="24"/>
              </w:rPr>
              <w:fldChar w:fldCharType="separate"/>
            </w:r>
            <w:r>
              <w:rPr>
                <w:webHidden/>
                <w:sz w:val="24"/>
                <w:szCs w:val="24"/>
              </w:rPr>
              <w:t>105</w:t>
            </w:r>
            <w:r w:rsidRPr="009E79A0">
              <w:rPr>
                <w:webHidden/>
                <w:sz w:val="24"/>
                <w:szCs w:val="24"/>
              </w:rPr>
              <w:fldChar w:fldCharType="end"/>
            </w:r>
          </w:hyperlink>
        </w:p>
        <w:p w14:paraId="51B2F17B" w14:textId="5A651E23" w:rsidR="009E79A0" w:rsidRPr="009E79A0" w:rsidRDefault="009E79A0" w:rsidP="009E79A0">
          <w:pPr>
            <w:pStyle w:val="TDC2"/>
            <w:jc w:val="both"/>
            <w:rPr>
              <w:kern w:val="2"/>
              <w:sz w:val="24"/>
              <w:szCs w:val="24"/>
              <w14:ligatures w14:val="standardContextual"/>
            </w:rPr>
          </w:pPr>
          <w:hyperlink w:anchor="_Toc201111740" w:history="1">
            <w:r w:rsidRPr="009E79A0">
              <w:rPr>
                <w:rStyle w:val="Hipervnculo"/>
                <w:sz w:val="24"/>
                <w:szCs w:val="24"/>
              </w:rPr>
              <w:t>5.7. Accesos del Tutor</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_Toc201111740 \h </w:instrText>
            </w:r>
            <w:r w:rsidRPr="009E79A0">
              <w:rPr>
                <w:webHidden/>
                <w:sz w:val="24"/>
                <w:szCs w:val="24"/>
              </w:rPr>
            </w:r>
            <w:r w:rsidRPr="009E79A0">
              <w:rPr>
                <w:webHidden/>
                <w:sz w:val="24"/>
                <w:szCs w:val="24"/>
              </w:rPr>
              <w:fldChar w:fldCharType="separate"/>
            </w:r>
            <w:r>
              <w:rPr>
                <w:webHidden/>
                <w:sz w:val="24"/>
                <w:szCs w:val="24"/>
              </w:rPr>
              <w:t>111</w:t>
            </w:r>
            <w:r w:rsidRPr="009E79A0">
              <w:rPr>
                <w:webHidden/>
                <w:sz w:val="24"/>
                <w:szCs w:val="24"/>
              </w:rPr>
              <w:fldChar w:fldCharType="end"/>
            </w:r>
          </w:hyperlink>
        </w:p>
        <w:p w14:paraId="58E6D6DF" w14:textId="224850CD" w:rsidR="009E79A0" w:rsidRPr="009E79A0" w:rsidRDefault="009E79A0" w:rsidP="009E79A0">
          <w:pPr>
            <w:pStyle w:val="TDC2"/>
            <w:jc w:val="both"/>
            <w:rPr>
              <w:kern w:val="2"/>
              <w:sz w:val="24"/>
              <w:szCs w:val="24"/>
              <w14:ligatures w14:val="standardContextual"/>
            </w:rPr>
          </w:pPr>
          <w:hyperlink w:anchor="_Toc201111741" w:history="1">
            <w:r w:rsidRPr="009E79A0">
              <w:rPr>
                <w:rStyle w:val="Hipervnculo"/>
                <w:sz w:val="24"/>
                <w:szCs w:val="24"/>
              </w:rPr>
              <w:t>5.8. Configuraciones Generales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_Toc201111741 \h </w:instrText>
            </w:r>
            <w:r w:rsidRPr="009E79A0">
              <w:rPr>
                <w:webHidden/>
                <w:sz w:val="24"/>
                <w:szCs w:val="24"/>
              </w:rPr>
            </w:r>
            <w:r w:rsidRPr="009E79A0">
              <w:rPr>
                <w:webHidden/>
                <w:sz w:val="24"/>
                <w:szCs w:val="24"/>
              </w:rPr>
              <w:fldChar w:fldCharType="separate"/>
            </w:r>
            <w:r>
              <w:rPr>
                <w:webHidden/>
                <w:sz w:val="24"/>
                <w:szCs w:val="24"/>
              </w:rPr>
              <w:t>114</w:t>
            </w:r>
            <w:r w:rsidRPr="009E79A0">
              <w:rPr>
                <w:webHidden/>
                <w:sz w:val="24"/>
                <w:szCs w:val="24"/>
              </w:rPr>
              <w:fldChar w:fldCharType="end"/>
            </w:r>
          </w:hyperlink>
        </w:p>
        <w:p w14:paraId="2ACE0506" w14:textId="6E72B41D" w:rsidR="009E79A0" w:rsidRPr="009E79A0" w:rsidRDefault="009E79A0" w:rsidP="009E79A0">
          <w:pPr>
            <w:pStyle w:val="TDC2"/>
            <w:jc w:val="both"/>
            <w:rPr>
              <w:kern w:val="2"/>
              <w:sz w:val="24"/>
              <w:szCs w:val="24"/>
              <w14:ligatures w14:val="standardContextual"/>
            </w:rPr>
          </w:pPr>
          <w:hyperlink w:anchor="_Toc201111742" w:history="1">
            <w:r w:rsidRPr="009E79A0">
              <w:rPr>
                <w:rStyle w:val="Hipervnculo"/>
                <w:sz w:val="24"/>
                <w:szCs w:val="24"/>
              </w:rPr>
              <w:t>5.9. Diagramas de Casos de Uso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_Toc201111742 \h </w:instrText>
            </w:r>
            <w:r w:rsidRPr="009E79A0">
              <w:rPr>
                <w:webHidden/>
                <w:sz w:val="24"/>
                <w:szCs w:val="24"/>
              </w:rPr>
            </w:r>
            <w:r w:rsidRPr="009E79A0">
              <w:rPr>
                <w:webHidden/>
                <w:sz w:val="24"/>
                <w:szCs w:val="24"/>
              </w:rPr>
              <w:fldChar w:fldCharType="separate"/>
            </w:r>
            <w:r>
              <w:rPr>
                <w:webHidden/>
                <w:sz w:val="24"/>
                <w:szCs w:val="24"/>
              </w:rPr>
              <w:t>117</w:t>
            </w:r>
            <w:r w:rsidRPr="009E79A0">
              <w:rPr>
                <w:webHidden/>
                <w:sz w:val="24"/>
                <w:szCs w:val="24"/>
              </w:rPr>
              <w:fldChar w:fldCharType="end"/>
            </w:r>
          </w:hyperlink>
        </w:p>
        <w:p w14:paraId="3CA3931E" w14:textId="33435565"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43" w:history="1">
            <w:r w:rsidRPr="009E79A0">
              <w:rPr>
                <w:rStyle w:val="Hipervnculo"/>
                <w:rFonts w:ascii="Arial" w:hAnsi="Arial" w:cs="Arial"/>
                <w:noProof/>
                <w:sz w:val="24"/>
                <w:szCs w:val="24"/>
              </w:rPr>
              <w:t>6.</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Objetivos</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_Toc201111743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126</w:t>
            </w:r>
            <w:r w:rsidRPr="009E79A0">
              <w:rPr>
                <w:rFonts w:ascii="Arial" w:hAnsi="Arial" w:cs="Arial"/>
                <w:noProof/>
                <w:webHidden/>
                <w:sz w:val="24"/>
                <w:szCs w:val="24"/>
              </w:rPr>
              <w:fldChar w:fldCharType="end"/>
            </w:r>
          </w:hyperlink>
        </w:p>
        <w:p w14:paraId="6A4FBADD" w14:textId="7BB46330" w:rsidR="009E79A0" w:rsidRPr="009E79A0" w:rsidRDefault="009E79A0" w:rsidP="009E79A0">
          <w:pPr>
            <w:pStyle w:val="TDC2"/>
            <w:jc w:val="both"/>
            <w:rPr>
              <w:kern w:val="2"/>
              <w:sz w:val="24"/>
              <w:szCs w:val="24"/>
              <w14:ligatures w14:val="standardContextual"/>
            </w:rPr>
          </w:pPr>
          <w:hyperlink w:anchor="_Toc201111744" w:history="1">
            <w:r w:rsidRPr="009E79A0">
              <w:rPr>
                <w:rStyle w:val="Hipervnculo"/>
                <w:sz w:val="24"/>
                <w:szCs w:val="24"/>
              </w:rPr>
              <w:t>6.1. Objetivo General</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_Toc201111744 \h </w:instrText>
            </w:r>
            <w:r w:rsidRPr="009E79A0">
              <w:rPr>
                <w:webHidden/>
                <w:sz w:val="24"/>
                <w:szCs w:val="24"/>
              </w:rPr>
            </w:r>
            <w:r w:rsidRPr="009E79A0">
              <w:rPr>
                <w:webHidden/>
                <w:sz w:val="24"/>
                <w:szCs w:val="24"/>
              </w:rPr>
              <w:fldChar w:fldCharType="separate"/>
            </w:r>
            <w:r>
              <w:rPr>
                <w:webHidden/>
                <w:sz w:val="24"/>
                <w:szCs w:val="24"/>
              </w:rPr>
              <w:t>126</w:t>
            </w:r>
            <w:r w:rsidRPr="009E79A0">
              <w:rPr>
                <w:webHidden/>
                <w:sz w:val="24"/>
                <w:szCs w:val="24"/>
              </w:rPr>
              <w:fldChar w:fldCharType="end"/>
            </w:r>
          </w:hyperlink>
        </w:p>
        <w:p w14:paraId="0FC0AFBE" w14:textId="1AE19442" w:rsidR="009E79A0" w:rsidRPr="009E79A0" w:rsidRDefault="009E79A0" w:rsidP="009E79A0">
          <w:pPr>
            <w:pStyle w:val="TDC2"/>
            <w:jc w:val="both"/>
            <w:rPr>
              <w:kern w:val="2"/>
              <w:sz w:val="24"/>
              <w:szCs w:val="24"/>
              <w14:ligatures w14:val="standardContextual"/>
            </w:rPr>
          </w:pPr>
          <w:hyperlink w:anchor="_Toc201111745" w:history="1">
            <w:r w:rsidRPr="009E79A0">
              <w:rPr>
                <w:rStyle w:val="Hipervnculo"/>
                <w:sz w:val="24"/>
                <w:szCs w:val="24"/>
              </w:rPr>
              <w:t>6.2. Objetivos Específicos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_Toc201111745 \h </w:instrText>
            </w:r>
            <w:r w:rsidRPr="009E79A0">
              <w:rPr>
                <w:webHidden/>
                <w:sz w:val="24"/>
                <w:szCs w:val="24"/>
              </w:rPr>
            </w:r>
            <w:r w:rsidRPr="009E79A0">
              <w:rPr>
                <w:webHidden/>
                <w:sz w:val="24"/>
                <w:szCs w:val="24"/>
              </w:rPr>
              <w:fldChar w:fldCharType="separate"/>
            </w:r>
            <w:r>
              <w:rPr>
                <w:webHidden/>
                <w:sz w:val="24"/>
                <w:szCs w:val="24"/>
              </w:rPr>
              <w:t>126</w:t>
            </w:r>
            <w:r w:rsidRPr="009E79A0">
              <w:rPr>
                <w:webHidden/>
                <w:sz w:val="24"/>
                <w:szCs w:val="24"/>
              </w:rPr>
              <w:fldChar w:fldCharType="end"/>
            </w:r>
          </w:hyperlink>
        </w:p>
        <w:p w14:paraId="6E22BE5F" w14:textId="5E605FD6" w:rsidR="009E79A0" w:rsidRPr="009E79A0" w:rsidRDefault="009E79A0" w:rsidP="009E79A0">
          <w:pPr>
            <w:pStyle w:val="TDC1"/>
            <w:tabs>
              <w:tab w:val="left" w:pos="440"/>
              <w:tab w:val="right" w:leader="dot" w:pos="9394"/>
            </w:tabs>
            <w:spacing w:line="360" w:lineRule="auto"/>
            <w:jc w:val="both"/>
            <w:rPr>
              <w:rFonts w:ascii="Arial" w:hAnsi="Arial" w:cs="Arial"/>
              <w:noProof/>
              <w:kern w:val="2"/>
              <w:sz w:val="24"/>
              <w:szCs w:val="24"/>
              <w14:ligatures w14:val="standardContextual"/>
            </w:rPr>
          </w:pPr>
          <w:hyperlink w:anchor="_Toc201111746" w:history="1">
            <w:r w:rsidRPr="009E79A0">
              <w:rPr>
                <w:rStyle w:val="Hipervnculo"/>
                <w:rFonts w:ascii="Arial" w:hAnsi="Arial" w:cs="Arial"/>
                <w:noProof/>
                <w:sz w:val="24"/>
                <w:szCs w:val="24"/>
              </w:rPr>
              <w:t>7.</w:t>
            </w:r>
            <w:r w:rsidRPr="009E79A0">
              <w:rPr>
                <w:rFonts w:ascii="Arial" w:hAnsi="Arial" w:cs="Arial"/>
                <w:noProof/>
                <w:kern w:val="2"/>
                <w:sz w:val="24"/>
                <w:szCs w:val="24"/>
                <w14:ligatures w14:val="standardContextual"/>
              </w:rPr>
              <w:tab/>
            </w:r>
            <w:r w:rsidRPr="009E79A0">
              <w:rPr>
                <w:rStyle w:val="Hipervnculo"/>
                <w:rFonts w:ascii="Arial" w:hAnsi="Arial" w:cs="Arial"/>
                <w:noProof/>
                <w:sz w:val="24"/>
                <w:szCs w:val="24"/>
              </w:rPr>
              <w:t>Apéndice o Anexo</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_Toc201111746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127</w:t>
            </w:r>
            <w:r w:rsidRPr="009E79A0">
              <w:rPr>
                <w:rFonts w:ascii="Arial" w:hAnsi="Arial" w:cs="Arial"/>
                <w:noProof/>
                <w:webHidden/>
                <w:sz w:val="24"/>
                <w:szCs w:val="24"/>
              </w:rPr>
              <w:fldChar w:fldCharType="end"/>
            </w:r>
          </w:hyperlink>
        </w:p>
        <w:p w14:paraId="45EE451D" w14:textId="491DD987" w:rsidR="009E79A0" w:rsidRPr="009E79A0" w:rsidRDefault="009E79A0" w:rsidP="009E79A0">
          <w:pPr>
            <w:pStyle w:val="TDC2"/>
            <w:jc w:val="both"/>
            <w:rPr>
              <w:kern w:val="2"/>
              <w:sz w:val="24"/>
              <w:szCs w:val="24"/>
              <w14:ligatures w14:val="standardContextual"/>
            </w:rPr>
          </w:pPr>
          <w:hyperlink w:anchor="_Toc201111747" w:history="1">
            <w:r w:rsidRPr="009E79A0">
              <w:rPr>
                <w:rStyle w:val="Hipervnculo"/>
                <w:sz w:val="24"/>
                <w:szCs w:val="24"/>
              </w:rPr>
              <w:t>7.1. Anexo A. Currículum Vitae de los Integrantes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_Toc201111747 \h </w:instrText>
            </w:r>
            <w:r w:rsidRPr="009E79A0">
              <w:rPr>
                <w:webHidden/>
                <w:sz w:val="24"/>
                <w:szCs w:val="24"/>
              </w:rPr>
            </w:r>
            <w:r w:rsidRPr="009E79A0">
              <w:rPr>
                <w:webHidden/>
                <w:sz w:val="24"/>
                <w:szCs w:val="24"/>
              </w:rPr>
              <w:fldChar w:fldCharType="separate"/>
            </w:r>
            <w:r>
              <w:rPr>
                <w:webHidden/>
                <w:sz w:val="24"/>
                <w:szCs w:val="24"/>
              </w:rPr>
              <w:t>127</w:t>
            </w:r>
            <w:r w:rsidRPr="009E79A0">
              <w:rPr>
                <w:webHidden/>
                <w:sz w:val="24"/>
                <w:szCs w:val="24"/>
              </w:rPr>
              <w:fldChar w:fldCharType="end"/>
            </w:r>
          </w:hyperlink>
        </w:p>
        <w:p w14:paraId="60DE3416" w14:textId="3ACED23E"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48" w:history="1">
            <w:r w:rsidRPr="009E79A0">
              <w:rPr>
                <w:rStyle w:val="Hipervnculo"/>
                <w:rFonts w:ascii="Arial" w:hAnsi="Arial" w:cs="Arial"/>
                <w:noProof/>
                <w:sz w:val="24"/>
                <w:szCs w:val="24"/>
              </w:rPr>
              <w:t>7.1.1. Integrante 1: Catalina De La Fuente</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_Toc201111748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127</w:t>
            </w:r>
            <w:r w:rsidRPr="009E79A0">
              <w:rPr>
                <w:rFonts w:ascii="Arial" w:hAnsi="Arial" w:cs="Arial"/>
                <w:noProof/>
                <w:webHidden/>
                <w:sz w:val="24"/>
                <w:szCs w:val="24"/>
              </w:rPr>
              <w:fldChar w:fldCharType="end"/>
            </w:r>
          </w:hyperlink>
        </w:p>
        <w:p w14:paraId="478125EE" w14:textId="48AE0327"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49" w:history="1">
            <w:r w:rsidRPr="009E79A0">
              <w:rPr>
                <w:rStyle w:val="Hipervnculo"/>
                <w:rFonts w:ascii="Arial" w:hAnsi="Arial" w:cs="Arial"/>
                <w:noProof/>
                <w:sz w:val="24"/>
                <w:szCs w:val="24"/>
              </w:rPr>
              <w:t>7.1.2. Integrante 2: Whitney Otaegui Adrián</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_Toc201111749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128</w:t>
            </w:r>
            <w:r w:rsidRPr="009E79A0">
              <w:rPr>
                <w:rFonts w:ascii="Arial" w:hAnsi="Arial" w:cs="Arial"/>
                <w:noProof/>
                <w:webHidden/>
                <w:sz w:val="24"/>
                <w:szCs w:val="24"/>
              </w:rPr>
              <w:fldChar w:fldCharType="end"/>
            </w:r>
          </w:hyperlink>
        </w:p>
        <w:p w14:paraId="4098F18E" w14:textId="7DD03B3F"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50" w:history="1">
            <w:r w:rsidRPr="009E79A0">
              <w:rPr>
                <w:rStyle w:val="Hipervnculo"/>
                <w:rFonts w:ascii="Arial" w:hAnsi="Arial" w:cs="Arial"/>
                <w:noProof/>
                <w:sz w:val="24"/>
                <w:szCs w:val="24"/>
              </w:rPr>
              <w:t>7.1.3. Integrante 3: Alejandro Matus Silva</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_Toc201111750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129</w:t>
            </w:r>
            <w:r w:rsidRPr="009E79A0">
              <w:rPr>
                <w:rFonts w:ascii="Arial" w:hAnsi="Arial" w:cs="Arial"/>
                <w:noProof/>
                <w:webHidden/>
                <w:sz w:val="24"/>
                <w:szCs w:val="24"/>
              </w:rPr>
              <w:fldChar w:fldCharType="end"/>
            </w:r>
          </w:hyperlink>
        </w:p>
        <w:p w14:paraId="4677A31C" w14:textId="514F756A"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51" w:history="1">
            <w:r w:rsidRPr="009E79A0">
              <w:rPr>
                <w:rStyle w:val="Hipervnculo"/>
                <w:rFonts w:ascii="Arial" w:hAnsi="Arial" w:cs="Arial"/>
                <w:noProof/>
                <w:sz w:val="24"/>
                <w:szCs w:val="24"/>
              </w:rPr>
              <w:t>7.1.4. Integrante 4: Rosita Acuña Ramírez</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_Toc201111751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130</w:t>
            </w:r>
            <w:r w:rsidRPr="009E79A0">
              <w:rPr>
                <w:rFonts w:ascii="Arial" w:hAnsi="Arial" w:cs="Arial"/>
                <w:noProof/>
                <w:webHidden/>
                <w:sz w:val="24"/>
                <w:szCs w:val="24"/>
              </w:rPr>
              <w:fldChar w:fldCharType="end"/>
            </w:r>
          </w:hyperlink>
        </w:p>
        <w:p w14:paraId="76B950CB" w14:textId="0358FAF7"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52" w:history="1">
            <w:r w:rsidRPr="009E79A0">
              <w:rPr>
                <w:rStyle w:val="Hipervnculo"/>
                <w:rFonts w:ascii="Arial" w:hAnsi="Arial" w:cs="Arial"/>
                <w:noProof/>
                <w:sz w:val="24"/>
                <w:szCs w:val="24"/>
              </w:rPr>
              <w:t>7.1.5. Integrante 5: Marcos Lazo Varela</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_Toc201111752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131</w:t>
            </w:r>
            <w:r w:rsidRPr="009E79A0">
              <w:rPr>
                <w:rFonts w:ascii="Arial" w:hAnsi="Arial" w:cs="Arial"/>
                <w:noProof/>
                <w:webHidden/>
                <w:sz w:val="24"/>
                <w:szCs w:val="24"/>
              </w:rPr>
              <w:fldChar w:fldCharType="end"/>
            </w:r>
          </w:hyperlink>
        </w:p>
        <w:p w14:paraId="3E5D83F7" w14:textId="363DB699" w:rsidR="009E79A0" w:rsidRPr="009E79A0" w:rsidRDefault="009E79A0" w:rsidP="009E79A0">
          <w:pPr>
            <w:pStyle w:val="TDC3"/>
            <w:tabs>
              <w:tab w:val="right" w:leader="dot" w:pos="9394"/>
            </w:tabs>
            <w:spacing w:line="360" w:lineRule="auto"/>
            <w:jc w:val="both"/>
            <w:rPr>
              <w:rFonts w:ascii="Arial" w:hAnsi="Arial" w:cs="Arial"/>
              <w:noProof/>
              <w:kern w:val="2"/>
              <w:sz w:val="24"/>
              <w:szCs w:val="24"/>
              <w14:ligatures w14:val="standardContextual"/>
            </w:rPr>
          </w:pPr>
          <w:hyperlink w:anchor="_Toc201111753" w:history="1">
            <w:r w:rsidRPr="009E79A0">
              <w:rPr>
                <w:rStyle w:val="Hipervnculo"/>
                <w:rFonts w:ascii="Arial" w:hAnsi="Arial" w:cs="Arial"/>
                <w:noProof/>
                <w:sz w:val="24"/>
                <w:szCs w:val="24"/>
              </w:rPr>
              <w:t>7.1.6. Integrante 6: Alonso Molina Zepe</w:t>
            </w:r>
            <w:r w:rsidRPr="009E79A0">
              <w:rPr>
                <w:rFonts w:ascii="Arial" w:hAnsi="Arial" w:cs="Arial"/>
                <w:noProof/>
                <w:webHidden/>
                <w:sz w:val="24"/>
                <w:szCs w:val="24"/>
              </w:rPr>
              <w:tab/>
            </w:r>
            <w:r w:rsidRPr="009E79A0">
              <w:rPr>
                <w:rFonts w:ascii="Arial" w:hAnsi="Arial" w:cs="Arial"/>
                <w:noProof/>
                <w:webHidden/>
                <w:sz w:val="24"/>
                <w:szCs w:val="24"/>
              </w:rPr>
              <w:fldChar w:fldCharType="begin"/>
            </w:r>
            <w:r w:rsidRPr="009E79A0">
              <w:rPr>
                <w:rFonts w:ascii="Arial" w:hAnsi="Arial" w:cs="Arial"/>
                <w:noProof/>
                <w:webHidden/>
                <w:sz w:val="24"/>
                <w:szCs w:val="24"/>
              </w:rPr>
              <w:instrText xml:space="preserve"> PAGEREF _Toc201111753 \h </w:instrText>
            </w:r>
            <w:r w:rsidRPr="009E79A0">
              <w:rPr>
                <w:rFonts w:ascii="Arial" w:hAnsi="Arial" w:cs="Arial"/>
                <w:noProof/>
                <w:webHidden/>
                <w:sz w:val="24"/>
                <w:szCs w:val="24"/>
              </w:rPr>
            </w:r>
            <w:r w:rsidRPr="009E79A0">
              <w:rPr>
                <w:rFonts w:ascii="Arial" w:hAnsi="Arial" w:cs="Arial"/>
                <w:noProof/>
                <w:webHidden/>
                <w:sz w:val="24"/>
                <w:szCs w:val="24"/>
              </w:rPr>
              <w:fldChar w:fldCharType="separate"/>
            </w:r>
            <w:r>
              <w:rPr>
                <w:rFonts w:ascii="Arial" w:hAnsi="Arial" w:cs="Arial"/>
                <w:noProof/>
                <w:webHidden/>
                <w:sz w:val="24"/>
                <w:szCs w:val="24"/>
              </w:rPr>
              <w:t>132</w:t>
            </w:r>
            <w:r w:rsidRPr="009E79A0">
              <w:rPr>
                <w:rFonts w:ascii="Arial" w:hAnsi="Arial" w:cs="Arial"/>
                <w:noProof/>
                <w:webHidden/>
                <w:sz w:val="24"/>
                <w:szCs w:val="24"/>
              </w:rPr>
              <w:fldChar w:fldCharType="end"/>
            </w:r>
          </w:hyperlink>
        </w:p>
        <w:p w14:paraId="249C7D43" w14:textId="34224CCF" w:rsidR="009E79A0" w:rsidRPr="009E79A0" w:rsidRDefault="009E79A0" w:rsidP="009E79A0">
          <w:pPr>
            <w:pStyle w:val="TDC2"/>
            <w:jc w:val="both"/>
            <w:rPr>
              <w:kern w:val="2"/>
              <w:sz w:val="24"/>
              <w:szCs w:val="24"/>
              <w14:ligatures w14:val="standardContextual"/>
            </w:rPr>
          </w:pPr>
          <w:hyperlink w:anchor="_Toc201111754" w:history="1">
            <w:r w:rsidRPr="009E79A0">
              <w:rPr>
                <w:rStyle w:val="Hipervnculo"/>
                <w:sz w:val="24"/>
                <w:szCs w:val="24"/>
              </w:rPr>
              <w:t>7.2. Anexo B. Correo de Aceptación de Requisitos por parte del Usuario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_Toc201111754 \h </w:instrText>
            </w:r>
            <w:r w:rsidRPr="009E79A0">
              <w:rPr>
                <w:webHidden/>
                <w:sz w:val="24"/>
                <w:szCs w:val="24"/>
              </w:rPr>
            </w:r>
            <w:r w:rsidRPr="009E79A0">
              <w:rPr>
                <w:webHidden/>
                <w:sz w:val="24"/>
                <w:szCs w:val="24"/>
              </w:rPr>
              <w:fldChar w:fldCharType="separate"/>
            </w:r>
            <w:r>
              <w:rPr>
                <w:webHidden/>
                <w:sz w:val="24"/>
                <w:szCs w:val="24"/>
              </w:rPr>
              <w:t>134</w:t>
            </w:r>
            <w:r w:rsidRPr="009E79A0">
              <w:rPr>
                <w:webHidden/>
                <w:sz w:val="24"/>
                <w:szCs w:val="24"/>
              </w:rPr>
              <w:fldChar w:fldCharType="end"/>
            </w:r>
          </w:hyperlink>
        </w:p>
        <w:p w14:paraId="227E47B6" w14:textId="6E50AC46" w:rsidR="009E79A0" w:rsidRPr="009E79A0" w:rsidRDefault="009E79A0" w:rsidP="009E79A0">
          <w:pPr>
            <w:pStyle w:val="TDC2"/>
            <w:jc w:val="both"/>
            <w:rPr>
              <w:kern w:val="2"/>
              <w:sz w:val="24"/>
              <w:szCs w:val="24"/>
              <w14:ligatures w14:val="standardContextual"/>
            </w:rPr>
          </w:pPr>
          <w:hyperlink w:anchor="_Toc201111755" w:history="1">
            <w:r w:rsidRPr="009E79A0">
              <w:rPr>
                <w:rStyle w:val="Hipervnculo"/>
                <w:sz w:val="24"/>
                <w:szCs w:val="24"/>
              </w:rPr>
              <w:t>7.3. Anexo C. Planificación del Proyecto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_Toc201111755 \h </w:instrText>
            </w:r>
            <w:r w:rsidRPr="009E79A0">
              <w:rPr>
                <w:webHidden/>
                <w:sz w:val="24"/>
                <w:szCs w:val="24"/>
              </w:rPr>
            </w:r>
            <w:r w:rsidRPr="009E79A0">
              <w:rPr>
                <w:webHidden/>
                <w:sz w:val="24"/>
                <w:szCs w:val="24"/>
              </w:rPr>
              <w:fldChar w:fldCharType="separate"/>
            </w:r>
            <w:r>
              <w:rPr>
                <w:webHidden/>
                <w:sz w:val="24"/>
                <w:szCs w:val="24"/>
              </w:rPr>
              <w:t>135</w:t>
            </w:r>
            <w:r w:rsidRPr="009E79A0">
              <w:rPr>
                <w:webHidden/>
                <w:sz w:val="24"/>
                <w:szCs w:val="24"/>
              </w:rPr>
              <w:fldChar w:fldCharType="end"/>
            </w:r>
          </w:hyperlink>
        </w:p>
        <w:p w14:paraId="6191D8D2" w14:textId="6CBFEDED" w:rsidR="009E79A0" w:rsidRPr="009E79A0" w:rsidRDefault="009E79A0" w:rsidP="009E79A0">
          <w:pPr>
            <w:pStyle w:val="TDC2"/>
            <w:jc w:val="both"/>
            <w:rPr>
              <w:kern w:val="2"/>
              <w:sz w:val="24"/>
              <w:szCs w:val="24"/>
              <w14:ligatures w14:val="standardContextual"/>
            </w:rPr>
          </w:pPr>
          <w:hyperlink w:anchor="_Toc201111756" w:history="1">
            <w:r w:rsidRPr="009E79A0">
              <w:rPr>
                <w:rStyle w:val="Hipervnculo"/>
                <w:sz w:val="24"/>
                <w:szCs w:val="24"/>
              </w:rPr>
              <w:t>7.4. Anexo D. Estimación de Costos y Beneficios</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_Toc201111756 \h </w:instrText>
            </w:r>
            <w:r w:rsidRPr="009E79A0">
              <w:rPr>
                <w:webHidden/>
                <w:sz w:val="24"/>
                <w:szCs w:val="24"/>
              </w:rPr>
            </w:r>
            <w:r w:rsidRPr="009E79A0">
              <w:rPr>
                <w:webHidden/>
                <w:sz w:val="24"/>
                <w:szCs w:val="24"/>
              </w:rPr>
              <w:fldChar w:fldCharType="separate"/>
            </w:r>
            <w:r>
              <w:rPr>
                <w:webHidden/>
                <w:sz w:val="24"/>
                <w:szCs w:val="24"/>
              </w:rPr>
              <w:t>135</w:t>
            </w:r>
            <w:r w:rsidRPr="009E79A0">
              <w:rPr>
                <w:webHidden/>
                <w:sz w:val="24"/>
                <w:szCs w:val="24"/>
              </w:rPr>
              <w:fldChar w:fldCharType="end"/>
            </w:r>
          </w:hyperlink>
        </w:p>
        <w:p w14:paraId="3337E9F9" w14:textId="171FC2F7" w:rsidR="009E79A0" w:rsidRPr="009E79A0" w:rsidRDefault="009E79A0" w:rsidP="009E79A0">
          <w:pPr>
            <w:pStyle w:val="TDC2"/>
            <w:jc w:val="both"/>
            <w:rPr>
              <w:kern w:val="2"/>
              <w:sz w:val="24"/>
              <w:szCs w:val="24"/>
              <w14:ligatures w14:val="standardContextual"/>
            </w:rPr>
          </w:pPr>
          <w:hyperlink w:anchor="_Toc201111757" w:history="1">
            <w:r w:rsidRPr="009E79A0">
              <w:rPr>
                <w:rStyle w:val="Hipervnculo"/>
                <w:sz w:val="24"/>
                <w:szCs w:val="24"/>
              </w:rPr>
              <w:t>7.5. Anexo E. Dimensión Técnica del Proyecto</w:t>
            </w:r>
            <w:r w:rsidRPr="009E79A0">
              <w:rPr>
                <w:webHidden/>
                <w:sz w:val="24"/>
                <w:szCs w:val="24"/>
              </w:rPr>
              <w:tab/>
            </w:r>
            <w:r w:rsidRPr="009E79A0">
              <w:rPr>
                <w:webHidden/>
                <w:sz w:val="24"/>
                <w:szCs w:val="24"/>
              </w:rPr>
              <w:fldChar w:fldCharType="begin"/>
            </w:r>
            <w:r w:rsidRPr="009E79A0">
              <w:rPr>
                <w:webHidden/>
                <w:sz w:val="24"/>
                <w:szCs w:val="24"/>
              </w:rPr>
              <w:instrText xml:space="preserve"> PAGEREF _Toc201111757 \h </w:instrText>
            </w:r>
            <w:r w:rsidRPr="009E79A0">
              <w:rPr>
                <w:webHidden/>
                <w:sz w:val="24"/>
                <w:szCs w:val="24"/>
              </w:rPr>
            </w:r>
            <w:r w:rsidRPr="009E79A0">
              <w:rPr>
                <w:webHidden/>
                <w:sz w:val="24"/>
                <w:szCs w:val="24"/>
              </w:rPr>
              <w:fldChar w:fldCharType="separate"/>
            </w:r>
            <w:r>
              <w:rPr>
                <w:webHidden/>
                <w:sz w:val="24"/>
                <w:szCs w:val="24"/>
              </w:rPr>
              <w:t>136</w:t>
            </w:r>
            <w:r w:rsidRPr="009E79A0">
              <w:rPr>
                <w:webHidden/>
                <w:sz w:val="24"/>
                <w:szCs w:val="24"/>
              </w:rPr>
              <w:fldChar w:fldCharType="end"/>
            </w:r>
          </w:hyperlink>
        </w:p>
        <w:p w14:paraId="10B3A2AD" w14:textId="0317CEB3" w:rsidR="003D7A46" w:rsidRPr="001C3E5F" w:rsidRDefault="00EC62CF" w:rsidP="009E79A0">
          <w:pPr>
            <w:spacing w:line="360" w:lineRule="auto"/>
            <w:jc w:val="both"/>
            <w:rPr>
              <w:rFonts w:ascii="Arial" w:eastAsia="Arial" w:hAnsi="Arial" w:cs="Arial"/>
            </w:rPr>
          </w:pPr>
          <w:r w:rsidRPr="009E79A0">
            <w:rPr>
              <w:rFonts w:ascii="Arial" w:hAnsi="Arial" w:cs="Arial"/>
              <w:b/>
              <w:bCs/>
              <w:lang w:val="es-ES"/>
            </w:rPr>
            <w:fldChar w:fldCharType="end"/>
          </w:r>
        </w:p>
      </w:sdtContent>
    </w:sdt>
    <w:p w14:paraId="38E8347F" w14:textId="77777777" w:rsidR="009E79A0" w:rsidRDefault="009E79A0">
      <w:pPr>
        <w:rPr>
          <w:rFonts w:ascii="Arial" w:eastAsia="Arial" w:hAnsi="Arial" w:cs="Arial"/>
          <w:sz w:val="28"/>
          <w:szCs w:val="28"/>
        </w:rPr>
      </w:pPr>
      <w:r>
        <w:rPr>
          <w:rFonts w:ascii="Arial" w:eastAsia="Arial" w:hAnsi="Arial" w:cs="Arial"/>
          <w:sz w:val="28"/>
          <w:szCs w:val="28"/>
        </w:rPr>
        <w:br w:type="page"/>
      </w:r>
    </w:p>
    <w:p w14:paraId="39217A00" w14:textId="53AD42CA" w:rsidR="007A0BDB" w:rsidRPr="00E846E3" w:rsidRDefault="00F2614F" w:rsidP="004556C2">
      <w:pPr>
        <w:spacing w:line="360" w:lineRule="auto"/>
        <w:rPr>
          <w:rFonts w:ascii="Arial" w:eastAsia="Arial" w:hAnsi="Arial" w:cs="Arial"/>
          <w:sz w:val="28"/>
          <w:szCs w:val="28"/>
        </w:rPr>
      </w:pPr>
      <w:r w:rsidRPr="00E846E3">
        <w:rPr>
          <w:rFonts w:ascii="Arial" w:eastAsia="Arial" w:hAnsi="Arial" w:cs="Arial"/>
          <w:sz w:val="28"/>
          <w:szCs w:val="28"/>
        </w:rPr>
        <w:lastRenderedPageBreak/>
        <w:t>Índice</w:t>
      </w:r>
      <w:r w:rsidR="007A0BDB" w:rsidRPr="00E846E3">
        <w:rPr>
          <w:rFonts w:ascii="Arial" w:eastAsia="Arial" w:hAnsi="Arial" w:cs="Arial"/>
          <w:sz w:val="28"/>
          <w:szCs w:val="28"/>
        </w:rPr>
        <w:t xml:space="preserve"> de Figuras</w:t>
      </w:r>
    </w:p>
    <w:p w14:paraId="71D75FD7" w14:textId="2A33296D" w:rsidR="009E79A0" w:rsidRDefault="00056310">
      <w:pPr>
        <w:pStyle w:val="Tabladeilustraciones"/>
        <w:tabs>
          <w:tab w:val="right" w:leader="dot" w:pos="9394"/>
        </w:tabs>
        <w:rPr>
          <w:rFonts w:asciiTheme="minorHAnsi" w:eastAsiaTheme="minorEastAsia" w:hAnsiTheme="minorHAnsi" w:cstheme="minorBidi"/>
          <w:noProof/>
          <w:kern w:val="2"/>
          <w14:ligatures w14:val="standardContextual"/>
        </w:rPr>
      </w:pPr>
      <w:r>
        <w:rPr>
          <w:rStyle w:val="Hipervnculo"/>
        </w:rPr>
        <w:fldChar w:fldCharType="begin"/>
      </w:r>
      <w:r>
        <w:rPr>
          <w:rStyle w:val="Hipervnculo"/>
        </w:rPr>
        <w:instrText xml:space="preserve"> TOC \h \z \c "Figura" </w:instrText>
      </w:r>
      <w:r>
        <w:rPr>
          <w:rStyle w:val="Hipervnculo"/>
        </w:rPr>
        <w:fldChar w:fldCharType="separate"/>
      </w:r>
      <w:hyperlink w:anchor="_Toc201111758" w:history="1">
        <w:r w:rsidR="009E79A0" w:rsidRPr="00E6571C">
          <w:rPr>
            <w:rStyle w:val="Hipervnculo"/>
            <w:noProof/>
          </w:rPr>
          <w:t>Figura 1.1 Fotografía de la fachada externa del local que se encuentra en Francisco Bilbao 2419, 7510950 Providencia, Región Metropolitana</w:t>
        </w:r>
        <w:r w:rsidR="009E79A0">
          <w:rPr>
            <w:noProof/>
            <w:webHidden/>
          </w:rPr>
          <w:tab/>
        </w:r>
        <w:r w:rsidR="009E79A0">
          <w:rPr>
            <w:noProof/>
            <w:webHidden/>
          </w:rPr>
          <w:fldChar w:fldCharType="begin"/>
        </w:r>
        <w:r w:rsidR="009E79A0">
          <w:rPr>
            <w:noProof/>
            <w:webHidden/>
          </w:rPr>
          <w:instrText xml:space="preserve"> PAGEREF _Toc201111758 \h </w:instrText>
        </w:r>
        <w:r w:rsidR="009E79A0">
          <w:rPr>
            <w:noProof/>
            <w:webHidden/>
          </w:rPr>
        </w:r>
        <w:r w:rsidR="009E79A0">
          <w:rPr>
            <w:noProof/>
            <w:webHidden/>
          </w:rPr>
          <w:fldChar w:fldCharType="separate"/>
        </w:r>
        <w:r w:rsidR="009E79A0">
          <w:rPr>
            <w:noProof/>
            <w:webHidden/>
          </w:rPr>
          <w:t>10</w:t>
        </w:r>
        <w:r w:rsidR="009E79A0">
          <w:rPr>
            <w:noProof/>
            <w:webHidden/>
          </w:rPr>
          <w:fldChar w:fldCharType="end"/>
        </w:r>
      </w:hyperlink>
    </w:p>
    <w:p w14:paraId="6E84A6B3" w14:textId="45F4377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59" w:history="1">
        <w:r w:rsidRPr="00E6571C">
          <w:rPr>
            <w:rStyle w:val="Hipervnculo"/>
            <w:noProof/>
          </w:rPr>
          <w:t>Figura 1.2 "Fotografía del interior del local ubicado en Francisco Bilbao 2419, 7510950, Providencia, Región Metropolitana."</w:t>
        </w:r>
        <w:r>
          <w:rPr>
            <w:noProof/>
            <w:webHidden/>
          </w:rPr>
          <w:tab/>
        </w:r>
        <w:r>
          <w:rPr>
            <w:noProof/>
            <w:webHidden/>
          </w:rPr>
          <w:fldChar w:fldCharType="begin"/>
        </w:r>
        <w:r>
          <w:rPr>
            <w:noProof/>
            <w:webHidden/>
          </w:rPr>
          <w:instrText xml:space="preserve"> PAGEREF _Toc201111759 \h </w:instrText>
        </w:r>
        <w:r>
          <w:rPr>
            <w:noProof/>
            <w:webHidden/>
          </w:rPr>
        </w:r>
        <w:r>
          <w:rPr>
            <w:noProof/>
            <w:webHidden/>
          </w:rPr>
          <w:fldChar w:fldCharType="separate"/>
        </w:r>
        <w:r>
          <w:rPr>
            <w:noProof/>
            <w:webHidden/>
          </w:rPr>
          <w:t>11</w:t>
        </w:r>
        <w:r>
          <w:rPr>
            <w:noProof/>
            <w:webHidden/>
          </w:rPr>
          <w:fldChar w:fldCharType="end"/>
        </w:r>
      </w:hyperlink>
    </w:p>
    <w:p w14:paraId="71FC1AEF" w14:textId="2D8D5A7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0" w:history="1">
        <w:r w:rsidRPr="00E6571C">
          <w:rPr>
            <w:rStyle w:val="Hipervnculo"/>
            <w:noProof/>
          </w:rPr>
          <w:t>Figura 1.3 "Fotografía de la dueña y veterinaria del Club Entre Patitas junto a algunos de sus pacientes."</w:t>
        </w:r>
        <w:r>
          <w:rPr>
            <w:noProof/>
            <w:webHidden/>
          </w:rPr>
          <w:tab/>
        </w:r>
        <w:r>
          <w:rPr>
            <w:noProof/>
            <w:webHidden/>
          </w:rPr>
          <w:fldChar w:fldCharType="begin"/>
        </w:r>
        <w:r>
          <w:rPr>
            <w:noProof/>
            <w:webHidden/>
          </w:rPr>
          <w:instrText xml:space="preserve"> PAGEREF _Toc201111760 \h </w:instrText>
        </w:r>
        <w:r>
          <w:rPr>
            <w:noProof/>
            <w:webHidden/>
          </w:rPr>
        </w:r>
        <w:r>
          <w:rPr>
            <w:noProof/>
            <w:webHidden/>
          </w:rPr>
          <w:fldChar w:fldCharType="separate"/>
        </w:r>
        <w:r>
          <w:rPr>
            <w:noProof/>
            <w:webHidden/>
          </w:rPr>
          <w:t>13</w:t>
        </w:r>
        <w:r>
          <w:rPr>
            <w:noProof/>
            <w:webHidden/>
          </w:rPr>
          <w:fldChar w:fldCharType="end"/>
        </w:r>
      </w:hyperlink>
    </w:p>
    <w:p w14:paraId="6FA2310B" w14:textId="34276CD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1" w:history="1">
        <w:r w:rsidRPr="00E6571C">
          <w:rPr>
            <w:rStyle w:val="Hipervnculo"/>
            <w:noProof/>
          </w:rPr>
          <w:t>Figura 1.4 "Gráfico de barras apiladas con las consultas totales, pacientes atendidos y consultas perdidas por día en Club Entre Patitas."</w:t>
        </w:r>
        <w:r>
          <w:rPr>
            <w:noProof/>
            <w:webHidden/>
          </w:rPr>
          <w:tab/>
        </w:r>
        <w:r>
          <w:rPr>
            <w:noProof/>
            <w:webHidden/>
          </w:rPr>
          <w:fldChar w:fldCharType="begin"/>
        </w:r>
        <w:r>
          <w:rPr>
            <w:noProof/>
            <w:webHidden/>
          </w:rPr>
          <w:instrText xml:space="preserve"> PAGEREF _Toc201111761 \h </w:instrText>
        </w:r>
        <w:r>
          <w:rPr>
            <w:noProof/>
            <w:webHidden/>
          </w:rPr>
        </w:r>
        <w:r>
          <w:rPr>
            <w:noProof/>
            <w:webHidden/>
          </w:rPr>
          <w:fldChar w:fldCharType="separate"/>
        </w:r>
        <w:r>
          <w:rPr>
            <w:noProof/>
            <w:webHidden/>
          </w:rPr>
          <w:t>16</w:t>
        </w:r>
        <w:r>
          <w:rPr>
            <w:noProof/>
            <w:webHidden/>
          </w:rPr>
          <w:fldChar w:fldCharType="end"/>
        </w:r>
      </w:hyperlink>
    </w:p>
    <w:p w14:paraId="3C405454" w14:textId="50DC5F8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2" w:history="1">
        <w:r w:rsidRPr="00E6571C">
          <w:rPr>
            <w:rStyle w:val="Hipervnculo"/>
            <w:noProof/>
          </w:rPr>
          <w:t>Figura 1.5 " Organigrama de Club Entre Patitas"</w:t>
        </w:r>
        <w:r>
          <w:rPr>
            <w:noProof/>
            <w:webHidden/>
          </w:rPr>
          <w:tab/>
        </w:r>
        <w:r>
          <w:rPr>
            <w:noProof/>
            <w:webHidden/>
          </w:rPr>
          <w:fldChar w:fldCharType="begin"/>
        </w:r>
        <w:r>
          <w:rPr>
            <w:noProof/>
            <w:webHidden/>
          </w:rPr>
          <w:instrText xml:space="preserve"> PAGEREF _Toc201111762 \h </w:instrText>
        </w:r>
        <w:r>
          <w:rPr>
            <w:noProof/>
            <w:webHidden/>
          </w:rPr>
        </w:r>
        <w:r>
          <w:rPr>
            <w:noProof/>
            <w:webHidden/>
          </w:rPr>
          <w:fldChar w:fldCharType="separate"/>
        </w:r>
        <w:r>
          <w:rPr>
            <w:noProof/>
            <w:webHidden/>
          </w:rPr>
          <w:t>24</w:t>
        </w:r>
        <w:r>
          <w:rPr>
            <w:noProof/>
            <w:webHidden/>
          </w:rPr>
          <w:fldChar w:fldCharType="end"/>
        </w:r>
      </w:hyperlink>
    </w:p>
    <w:p w14:paraId="0AEFF28F" w14:textId="57AEDB22"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3" w:history="1">
        <w:r w:rsidRPr="00E6571C">
          <w:rPr>
            <w:rStyle w:val="Hipervnculo"/>
            <w:noProof/>
          </w:rPr>
          <w:t>Figura 1.6 " Análisis Foda de Club Entre Patitas"</w:t>
        </w:r>
        <w:r>
          <w:rPr>
            <w:noProof/>
            <w:webHidden/>
          </w:rPr>
          <w:tab/>
        </w:r>
        <w:r>
          <w:rPr>
            <w:noProof/>
            <w:webHidden/>
          </w:rPr>
          <w:fldChar w:fldCharType="begin"/>
        </w:r>
        <w:r>
          <w:rPr>
            <w:noProof/>
            <w:webHidden/>
          </w:rPr>
          <w:instrText xml:space="preserve"> PAGEREF _Toc201111763 \h </w:instrText>
        </w:r>
        <w:r>
          <w:rPr>
            <w:noProof/>
            <w:webHidden/>
          </w:rPr>
        </w:r>
        <w:r>
          <w:rPr>
            <w:noProof/>
            <w:webHidden/>
          </w:rPr>
          <w:fldChar w:fldCharType="separate"/>
        </w:r>
        <w:r>
          <w:rPr>
            <w:noProof/>
            <w:webHidden/>
          </w:rPr>
          <w:t>25</w:t>
        </w:r>
        <w:r>
          <w:rPr>
            <w:noProof/>
            <w:webHidden/>
          </w:rPr>
          <w:fldChar w:fldCharType="end"/>
        </w:r>
      </w:hyperlink>
    </w:p>
    <w:p w14:paraId="32391BD6" w14:textId="70BFF7FC"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4" w:history="1">
        <w:r w:rsidRPr="00E6571C">
          <w:rPr>
            <w:rStyle w:val="Hipervnculo"/>
            <w:noProof/>
          </w:rPr>
          <w:t>Figura 2.1 BPMN de la veterinaria Entre Patitas</w:t>
        </w:r>
        <w:r>
          <w:rPr>
            <w:noProof/>
            <w:webHidden/>
          </w:rPr>
          <w:tab/>
        </w:r>
        <w:r>
          <w:rPr>
            <w:noProof/>
            <w:webHidden/>
          </w:rPr>
          <w:fldChar w:fldCharType="begin"/>
        </w:r>
        <w:r>
          <w:rPr>
            <w:noProof/>
            <w:webHidden/>
          </w:rPr>
          <w:instrText xml:space="preserve"> PAGEREF _Toc201111764 \h </w:instrText>
        </w:r>
        <w:r>
          <w:rPr>
            <w:noProof/>
            <w:webHidden/>
          </w:rPr>
        </w:r>
        <w:r>
          <w:rPr>
            <w:noProof/>
            <w:webHidden/>
          </w:rPr>
          <w:fldChar w:fldCharType="separate"/>
        </w:r>
        <w:r>
          <w:rPr>
            <w:noProof/>
            <w:webHidden/>
          </w:rPr>
          <w:t>27</w:t>
        </w:r>
        <w:r>
          <w:rPr>
            <w:noProof/>
            <w:webHidden/>
          </w:rPr>
          <w:fldChar w:fldCharType="end"/>
        </w:r>
      </w:hyperlink>
    </w:p>
    <w:p w14:paraId="53EDA9F2" w14:textId="0E61205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5" w:history="1">
        <w:r w:rsidRPr="00E6571C">
          <w:rPr>
            <w:rStyle w:val="Hipervnculo"/>
            <w:noProof/>
          </w:rPr>
          <w:t>Figura 2.2 "Subproceso de Evaluación de la mascota de la veterinaria Entre Patitas"</w:t>
        </w:r>
        <w:r>
          <w:rPr>
            <w:noProof/>
            <w:webHidden/>
          </w:rPr>
          <w:tab/>
        </w:r>
        <w:r>
          <w:rPr>
            <w:noProof/>
            <w:webHidden/>
          </w:rPr>
          <w:fldChar w:fldCharType="begin"/>
        </w:r>
        <w:r>
          <w:rPr>
            <w:noProof/>
            <w:webHidden/>
          </w:rPr>
          <w:instrText xml:space="preserve"> PAGEREF _Toc201111765 \h </w:instrText>
        </w:r>
        <w:r>
          <w:rPr>
            <w:noProof/>
            <w:webHidden/>
          </w:rPr>
        </w:r>
        <w:r>
          <w:rPr>
            <w:noProof/>
            <w:webHidden/>
          </w:rPr>
          <w:fldChar w:fldCharType="separate"/>
        </w:r>
        <w:r>
          <w:rPr>
            <w:noProof/>
            <w:webHidden/>
          </w:rPr>
          <w:t>28</w:t>
        </w:r>
        <w:r>
          <w:rPr>
            <w:noProof/>
            <w:webHidden/>
          </w:rPr>
          <w:fldChar w:fldCharType="end"/>
        </w:r>
      </w:hyperlink>
    </w:p>
    <w:p w14:paraId="5F9D9482" w14:textId="2D2A3AC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6" w:history="1">
        <w:r w:rsidRPr="00E6571C">
          <w:rPr>
            <w:rStyle w:val="Hipervnculo"/>
            <w:noProof/>
          </w:rPr>
          <w:t>Figura 5.3 Diagrama de casos de uso de gestión de pacientes y ficha clínica</w:t>
        </w:r>
        <w:r>
          <w:rPr>
            <w:noProof/>
            <w:webHidden/>
          </w:rPr>
          <w:tab/>
        </w:r>
        <w:r>
          <w:rPr>
            <w:noProof/>
            <w:webHidden/>
          </w:rPr>
          <w:fldChar w:fldCharType="begin"/>
        </w:r>
        <w:r>
          <w:rPr>
            <w:noProof/>
            <w:webHidden/>
          </w:rPr>
          <w:instrText xml:space="preserve"> PAGEREF _Toc201111766 \h </w:instrText>
        </w:r>
        <w:r>
          <w:rPr>
            <w:noProof/>
            <w:webHidden/>
          </w:rPr>
        </w:r>
        <w:r>
          <w:rPr>
            <w:noProof/>
            <w:webHidden/>
          </w:rPr>
          <w:fldChar w:fldCharType="separate"/>
        </w:r>
        <w:r>
          <w:rPr>
            <w:noProof/>
            <w:webHidden/>
          </w:rPr>
          <w:t>117</w:t>
        </w:r>
        <w:r>
          <w:rPr>
            <w:noProof/>
            <w:webHidden/>
          </w:rPr>
          <w:fldChar w:fldCharType="end"/>
        </w:r>
      </w:hyperlink>
    </w:p>
    <w:p w14:paraId="3B573923" w14:textId="3BE2642F"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7" w:history="1">
        <w:r w:rsidRPr="00E6571C">
          <w:rPr>
            <w:rStyle w:val="Hipervnculo"/>
            <w:noProof/>
          </w:rPr>
          <w:t>Figura 5.4 Diagrama de casos de uso de agendamiento y citas médicas</w:t>
        </w:r>
        <w:r>
          <w:rPr>
            <w:noProof/>
            <w:webHidden/>
          </w:rPr>
          <w:tab/>
        </w:r>
        <w:r>
          <w:rPr>
            <w:noProof/>
            <w:webHidden/>
          </w:rPr>
          <w:fldChar w:fldCharType="begin"/>
        </w:r>
        <w:r>
          <w:rPr>
            <w:noProof/>
            <w:webHidden/>
          </w:rPr>
          <w:instrText xml:space="preserve"> PAGEREF _Toc201111767 \h </w:instrText>
        </w:r>
        <w:r>
          <w:rPr>
            <w:noProof/>
            <w:webHidden/>
          </w:rPr>
        </w:r>
        <w:r>
          <w:rPr>
            <w:noProof/>
            <w:webHidden/>
          </w:rPr>
          <w:fldChar w:fldCharType="separate"/>
        </w:r>
        <w:r>
          <w:rPr>
            <w:noProof/>
            <w:webHidden/>
          </w:rPr>
          <w:t>118</w:t>
        </w:r>
        <w:r>
          <w:rPr>
            <w:noProof/>
            <w:webHidden/>
          </w:rPr>
          <w:fldChar w:fldCharType="end"/>
        </w:r>
      </w:hyperlink>
    </w:p>
    <w:p w14:paraId="1C37BB80" w14:textId="2760B701"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8" w:history="1">
        <w:r w:rsidRPr="00E6571C">
          <w:rPr>
            <w:rStyle w:val="Hipervnculo"/>
            <w:noProof/>
          </w:rPr>
          <w:t>Figura 5.5 Diagrama de casos de gestión financiera</w:t>
        </w:r>
        <w:r>
          <w:rPr>
            <w:noProof/>
            <w:webHidden/>
          </w:rPr>
          <w:tab/>
        </w:r>
        <w:r>
          <w:rPr>
            <w:noProof/>
            <w:webHidden/>
          </w:rPr>
          <w:fldChar w:fldCharType="begin"/>
        </w:r>
        <w:r>
          <w:rPr>
            <w:noProof/>
            <w:webHidden/>
          </w:rPr>
          <w:instrText xml:space="preserve"> PAGEREF _Toc201111768 \h </w:instrText>
        </w:r>
        <w:r>
          <w:rPr>
            <w:noProof/>
            <w:webHidden/>
          </w:rPr>
        </w:r>
        <w:r>
          <w:rPr>
            <w:noProof/>
            <w:webHidden/>
          </w:rPr>
          <w:fldChar w:fldCharType="separate"/>
        </w:r>
        <w:r>
          <w:rPr>
            <w:noProof/>
            <w:webHidden/>
          </w:rPr>
          <w:t>119</w:t>
        </w:r>
        <w:r>
          <w:rPr>
            <w:noProof/>
            <w:webHidden/>
          </w:rPr>
          <w:fldChar w:fldCharType="end"/>
        </w:r>
      </w:hyperlink>
    </w:p>
    <w:p w14:paraId="2120D16D" w14:textId="350F6BA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69" w:history="1">
        <w:r w:rsidRPr="00E6571C">
          <w:rPr>
            <w:rStyle w:val="Hipervnculo"/>
            <w:noProof/>
          </w:rPr>
          <w:t>Figura 5.6 Diagrama de casos de gestión de usuarios y seguridad</w:t>
        </w:r>
        <w:r>
          <w:rPr>
            <w:noProof/>
            <w:webHidden/>
          </w:rPr>
          <w:tab/>
        </w:r>
        <w:r>
          <w:rPr>
            <w:noProof/>
            <w:webHidden/>
          </w:rPr>
          <w:fldChar w:fldCharType="begin"/>
        </w:r>
        <w:r>
          <w:rPr>
            <w:noProof/>
            <w:webHidden/>
          </w:rPr>
          <w:instrText xml:space="preserve"> PAGEREF _Toc201111769 \h </w:instrText>
        </w:r>
        <w:r>
          <w:rPr>
            <w:noProof/>
            <w:webHidden/>
          </w:rPr>
        </w:r>
        <w:r>
          <w:rPr>
            <w:noProof/>
            <w:webHidden/>
          </w:rPr>
          <w:fldChar w:fldCharType="separate"/>
        </w:r>
        <w:r>
          <w:rPr>
            <w:noProof/>
            <w:webHidden/>
          </w:rPr>
          <w:t>120</w:t>
        </w:r>
        <w:r>
          <w:rPr>
            <w:noProof/>
            <w:webHidden/>
          </w:rPr>
          <w:fldChar w:fldCharType="end"/>
        </w:r>
      </w:hyperlink>
    </w:p>
    <w:p w14:paraId="030F17B8" w14:textId="5E1B915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0" w:history="1">
        <w:r w:rsidRPr="00E6571C">
          <w:rPr>
            <w:rStyle w:val="Hipervnculo"/>
            <w:noProof/>
          </w:rPr>
          <w:t>Figura 5.7 Diagrama de casos de comunicación y mensajería</w:t>
        </w:r>
        <w:r>
          <w:rPr>
            <w:noProof/>
            <w:webHidden/>
          </w:rPr>
          <w:tab/>
        </w:r>
        <w:r>
          <w:rPr>
            <w:noProof/>
            <w:webHidden/>
          </w:rPr>
          <w:fldChar w:fldCharType="begin"/>
        </w:r>
        <w:r>
          <w:rPr>
            <w:noProof/>
            <w:webHidden/>
          </w:rPr>
          <w:instrText xml:space="preserve"> PAGEREF _Toc201111770 \h </w:instrText>
        </w:r>
        <w:r>
          <w:rPr>
            <w:noProof/>
            <w:webHidden/>
          </w:rPr>
        </w:r>
        <w:r>
          <w:rPr>
            <w:noProof/>
            <w:webHidden/>
          </w:rPr>
          <w:fldChar w:fldCharType="separate"/>
        </w:r>
        <w:r>
          <w:rPr>
            <w:noProof/>
            <w:webHidden/>
          </w:rPr>
          <w:t>121</w:t>
        </w:r>
        <w:r>
          <w:rPr>
            <w:noProof/>
            <w:webHidden/>
          </w:rPr>
          <w:fldChar w:fldCharType="end"/>
        </w:r>
      </w:hyperlink>
    </w:p>
    <w:p w14:paraId="750DAE81" w14:textId="28F4635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1" w:history="1">
        <w:r w:rsidRPr="00E6571C">
          <w:rPr>
            <w:rStyle w:val="Hipervnculo"/>
            <w:noProof/>
          </w:rPr>
          <w:t>Figura 5.8 Diagrama de casos de documentos, recetas y exportaciones</w:t>
        </w:r>
        <w:r>
          <w:rPr>
            <w:noProof/>
            <w:webHidden/>
          </w:rPr>
          <w:tab/>
        </w:r>
        <w:r>
          <w:rPr>
            <w:noProof/>
            <w:webHidden/>
          </w:rPr>
          <w:fldChar w:fldCharType="begin"/>
        </w:r>
        <w:r>
          <w:rPr>
            <w:noProof/>
            <w:webHidden/>
          </w:rPr>
          <w:instrText xml:space="preserve"> PAGEREF _Toc201111771 \h </w:instrText>
        </w:r>
        <w:r>
          <w:rPr>
            <w:noProof/>
            <w:webHidden/>
          </w:rPr>
        </w:r>
        <w:r>
          <w:rPr>
            <w:noProof/>
            <w:webHidden/>
          </w:rPr>
          <w:fldChar w:fldCharType="separate"/>
        </w:r>
        <w:r>
          <w:rPr>
            <w:noProof/>
            <w:webHidden/>
          </w:rPr>
          <w:t>122</w:t>
        </w:r>
        <w:r>
          <w:rPr>
            <w:noProof/>
            <w:webHidden/>
          </w:rPr>
          <w:fldChar w:fldCharType="end"/>
        </w:r>
      </w:hyperlink>
    </w:p>
    <w:p w14:paraId="28EC81B4" w14:textId="491CCFBE"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2" w:history="1">
        <w:r w:rsidRPr="00E6571C">
          <w:rPr>
            <w:rStyle w:val="Hipervnculo"/>
            <w:noProof/>
          </w:rPr>
          <w:t>Figura 5.9 Diagrama de casos de accesos del tutor</w:t>
        </w:r>
        <w:r>
          <w:rPr>
            <w:noProof/>
            <w:webHidden/>
          </w:rPr>
          <w:tab/>
        </w:r>
        <w:r>
          <w:rPr>
            <w:noProof/>
            <w:webHidden/>
          </w:rPr>
          <w:fldChar w:fldCharType="begin"/>
        </w:r>
        <w:r>
          <w:rPr>
            <w:noProof/>
            <w:webHidden/>
          </w:rPr>
          <w:instrText xml:space="preserve"> PAGEREF _Toc201111772 \h </w:instrText>
        </w:r>
        <w:r>
          <w:rPr>
            <w:noProof/>
            <w:webHidden/>
          </w:rPr>
        </w:r>
        <w:r>
          <w:rPr>
            <w:noProof/>
            <w:webHidden/>
          </w:rPr>
          <w:fldChar w:fldCharType="separate"/>
        </w:r>
        <w:r>
          <w:rPr>
            <w:noProof/>
            <w:webHidden/>
          </w:rPr>
          <w:t>123</w:t>
        </w:r>
        <w:r>
          <w:rPr>
            <w:noProof/>
            <w:webHidden/>
          </w:rPr>
          <w:fldChar w:fldCharType="end"/>
        </w:r>
      </w:hyperlink>
    </w:p>
    <w:p w14:paraId="1438A418" w14:textId="3844472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3" w:history="1">
        <w:r w:rsidRPr="00E6571C">
          <w:rPr>
            <w:rStyle w:val="Hipervnculo"/>
            <w:noProof/>
          </w:rPr>
          <w:t>Figura 5.10 Diagrama de casos de configuraciones generales</w:t>
        </w:r>
        <w:r>
          <w:rPr>
            <w:noProof/>
            <w:webHidden/>
          </w:rPr>
          <w:tab/>
        </w:r>
        <w:r>
          <w:rPr>
            <w:noProof/>
            <w:webHidden/>
          </w:rPr>
          <w:fldChar w:fldCharType="begin"/>
        </w:r>
        <w:r>
          <w:rPr>
            <w:noProof/>
            <w:webHidden/>
          </w:rPr>
          <w:instrText xml:space="preserve"> PAGEREF _Toc201111773 \h </w:instrText>
        </w:r>
        <w:r>
          <w:rPr>
            <w:noProof/>
            <w:webHidden/>
          </w:rPr>
        </w:r>
        <w:r>
          <w:rPr>
            <w:noProof/>
            <w:webHidden/>
          </w:rPr>
          <w:fldChar w:fldCharType="separate"/>
        </w:r>
        <w:r>
          <w:rPr>
            <w:noProof/>
            <w:webHidden/>
          </w:rPr>
          <w:t>124</w:t>
        </w:r>
        <w:r>
          <w:rPr>
            <w:noProof/>
            <w:webHidden/>
          </w:rPr>
          <w:fldChar w:fldCharType="end"/>
        </w:r>
      </w:hyperlink>
    </w:p>
    <w:p w14:paraId="5BFBEE0E" w14:textId="586436ED"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4" w:history="1">
        <w:r w:rsidRPr="00E6571C">
          <w:rPr>
            <w:rStyle w:val="Hipervnculo"/>
            <w:noProof/>
          </w:rPr>
          <w:t>Figura 5.11 Matriz Casos de Usos versus Requerimientos Funcionales</w:t>
        </w:r>
        <w:r>
          <w:rPr>
            <w:noProof/>
            <w:webHidden/>
          </w:rPr>
          <w:tab/>
        </w:r>
        <w:r>
          <w:rPr>
            <w:noProof/>
            <w:webHidden/>
          </w:rPr>
          <w:fldChar w:fldCharType="begin"/>
        </w:r>
        <w:r>
          <w:rPr>
            <w:noProof/>
            <w:webHidden/>
          </w:rPr>
          <w:instrText xml:space="preserve"> PAGEREF _Toc201111774 \h </w:instrText>
        </w:r>
        <w:r>
          <w:rPr>
            <w:noProof/>
            <w:webHidden/>
          </w:rPr>
        </w:r>
        <w:r>
          <w:rPr>
            <w:noProof/>
            <w:webHidden/>
          </w:rPr>
          <w:fldChar w:fldCharType="separate"/>
        </w:r>
        <w:r>
          <w:rPr>
            <w:noProof/>
            <w:webHidden/>
          </w:rPr>
          <w:t>125</w:t>
        </w:r>
        <w:r>
          <w:rPr>
            <w:noProof/>
            <w:webHidden/>
          </w:rPr>
          <w:fldChar w:fldCharType="end"/>
        </w:r>
      </w:hyperlink>
    </w:p>
    <w:p w14:paraId="6AE877E9" w14:textId="551A437F"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5" w:history="1">
        <w:r w:rsidRPr="00E6571C">
          <w:rPr>
            <w:rStyle w:val="Hipervnculo"/>
            <w:noProof/>
          </w:rPr>
          <w:t>Figura 7.1 Correo de aceptación</w:t>
        </w:r>
        <w:r>
          <w:rPr>
            <w:noProof/>
            <w:webHidden/>
          </w:rPr>
          <w:tab/>
        </w:r>
        <w:r>
          <w:rPr>
            <w:noProof/>
            <w:webHidden/>
          </w:rPr>
          <w:fldChar w:fldCharType="begin"/>
        </w:r>
        <w:r>
          <w:rPr>
            <w:noProof/>
            <w:webHidden/>
          </w:rPr>
          <w:instrText xml:space="preserve"> PAGEREF _Toc201111775 \h </w:instrText>
        </w:r>
        <w:r>
          <w:rPr>
            <w:noProof/>
            <w:webHidden/>
          </w:rPr>
        </w:r>
        <w:r>
          <w:rPr>
            <w:noProof/>
            <w:webHidden/>
          </w:rPr>
          <w:fldChar w:fldCharType="separate"/>
        </w:r>
        <w:r>
          <w:rPr>
            <w:noProof/>
            <w:webHidden/>
          </w:rPr>
          <w:t>134</w:t>
        </w:r>
        <w:r>
          <w:rPr>
            <w:noProof/>
            <w:webHidden/>
          </w:rPr>
          <w:fldChar w:fldCharType="end"/>
        </w:r>
      </w:hyperlink>
    </w:p>
    <w:p w14:paraId="734D03E7" w14:textId="67087509"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6" w:history="1">
        <w:r w:rsidRPr="00E6571C">
          <w:rPr>
            <w:rStyle w:val="Hipervnculo"/>
            <w:noProof/>
          </w:rPr>
          <w:t>Figura 7.2 Cronograma del proyecto</w:t>
        </w:r>
        <w:r>
          <w:rPr>
            <w:noProof/>
            <w:webHidden/>
          </w:rPr>
          <w:tab/>
        </w:r>
        <w:r>
          <w:rPr>
            <w:noProof/>
            <w:webHidden/>
          </w:rPr>
          <w:fldChar w:fldCharType="begin"/>
        </w:r>
        <w:r>
          <w:rPr>
            <w:noProof/>
            <w:webHidden/>
          </w:rPr>
          <w:instrText xml:space="preserve"> PAGEREF _Toc201111776 \h </w:instrText>
        </w:r>
        <w:r>
          <w:rPr>
            <w:noProof/>
            <w:webHidden/>
          </w:rPr>
        </w:r>
        <w:r>
          <w:rPr>
            <w:noProof/>
            <w:webHidden/>
          </w:rPr>
          <w:fldChar w:fldCharType="separate"/>
        </w:r>
        <w:r>
          <w:rPr>
            <w:noProof/>
            <w:webHidden/>
          </w:rPr>
          <w:t>135</w:t>
        </w:r>
        <w:r>
          <w:rPr>
            <w:noProof/>
            <w:webHidden/>
          </w:rPr>
          <w:fldChar w:fldCharType="end"/>
        </w:r>
      </w:hyperlink>
    </w:p>
    <w:p w14:paraId="6C9BA23C" w14:textId="7EFAAC5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777" w:history="1">
        <w:r w:rsidRPr="00E6571C">
          <w:rPr>
            <w:rStyle w:val="Hipervnculo"/>
            <w:noProof/>
          </w:rPr>
          <w:t>Figura 7.3 Datos En la ficha Médica</w:t>
        </w:r>
        <w:r>
          <w:rPr>
            <w:noProof/>
            <w:webHidden/>
          </w:rPr>
          <w:tab/>
        </w:r>
        <w:r>
          <w:rPr>
            <w:noProof/>
            <w:webHidden/>
          </w:rPr>
          <w:fldChar w:fldCharType="begin"/>
        </w:r>
        <w:r>
          <w:rPr>
            <w:noProof/>
            <w:webHidden/>
          </w:rPr>
          <w:instrText xml:space="preserve"> PAGEREF _Toc201111777 \h </w:instrText>
        </w:r>
        <w:r>
          <w:rPr>
            <w:noProof/>
            <w:webHidden/>
          </w:rPr>
        </w:r>
        <w:r>
          <w:rPr>
            <w:noProof/>
            <w:webHidden/>
          </w:rPr>
          <w:fldChar w:fldCharType="separate"/>
        </w:r>
        <w:r>
          <w:rPr>
            <w:noProof/>
            <w:webHidden/>
          </w:rPr>
          <w:t>140</w:t>
        </w:r>
        <w:r>
          <w:rPr>
            <w:noProof/>
            <w:webHidden/>
          </w:rPr>
          <w:fldChar w:fldCharType="end"/>
        </w:r>
      </w:hyperlink>
    </w:p>
    <w:p w14:paraId="262E712B" w14:textId="29ABD89A" w:rsidR="00056310" w:rsidRDefault="00056310" w:rsidP="00E846E3">
      <w:pPr>
        <w:pStyle w:val="TDC2"/>
        <w:ind w:left="0"/>
        <w:rPr>
          <w:rStyle w:val="Hipervnculo"/>
          <w:sz w:val="24"/>
          <w:szCs w:val="24"/>
        </w:rPr>
      </w:pPr>
      <w:r>
        <w:rPr>
          <w:rStyle w:val="Hipervnculo"/>
          <w:rFonts w:eastAsia="Aptos" w:cs="Aptos"/>
          <w:noProof w:val="0"/>
          <w:sz w:val="24"/>
          <w:szCs w:val="24"/>
        </w:rPr>
        <w:fldChar w:fldCharType="end"/>
      </w:r>
    </w:p>
    <w:p w14:paraId="5E57D8DE" w14:textId="77777777" w:rsidR="00056310" w:rsidRDefault="00056310">
      <w:pPr>
        <w:rPr>
          <w:rStyle w:val="Hipervnculo"/>
          <w:rFonts w:ascii="Arial" w:eastAsiaTheme="minorEastAsia" w:hAnsi="Arial" w:cs="Arial"/>
          <w:noProof/>
        </w:rPr>
      </w:pPr>
      <w:r>
        <w:rPr>
          <w:rStyle w:val="Hipervnculo"/>
        </w:rPr>
        <w:br w:type="page"/>
      </w:r>
    </w:p>
    <w:p w14:paraId="6A86FADF" w14:textId="5EB845BA" w:rsidR="00E846E3" w:rsidRPr="00E846E3" w:rsidRDefault="007A0BDB" w:rsidP="00E846E3">
      <w:pPr>
        <w:pStyle w:val="TDC2"/>
        <w:ind w:left="0"/>
        <w:rPr>
          <w:rStyle w:val="Hipervnculo"/>
          <w:rFonts w:eastAsia="Arial"/>
          <w:color w:val="auto"/>
          <w:u w:val="none"/>
        </w:rPr>
      </w:pPr>
      <w:r w:rsidRPr="00E846E3">
        <w:rPr>
          <w:rStyle w:val="Hipervnculo"/>
        </w:rPr>
        <w:lastRenderedPageBreak/>
        <w:fldChar w:fldCharType="begin"/>
      </w:r>
      <w:r w:rsidRPr="00E846E3">
        <w:rPr>
          <w:rStyle w:val="Hipervnculo"/>
        </w:rPr>
        <w:instrText xml:space="preserve"> TOC \h \z \c "Figura" </w:instrText>
      </w:r>
      <w:r w:rsidRPr="00E846E3">
        <w:rPr>
          <w:rStyle w:val="Hipervnculo"/>
        </w:rPr>
        <w:fldChar w:fldCharType="separate"/>
      </w:r>
      <w:r w:rsidRPr="00E846E3">
        <w:rPr>
          <w:rStyle w:val="Hipervnculo"/>
        </w:rPr>
        <w:fldChar w:fldCharType="end"/>
      </w:r>
      <w:r w:rsidR="00E846E3" w:rsidRPr="00E846E3">
        <w:rPr>
          <w:rStyle w:val="Hipervnculo"/>
          <w:color w:val="auto"/>
          <w:u w:val="none"/>
        </w:rPr>
        <w:t>In</w:t>
      </w:r>
      <w:r w:rsidR="00F2614F" w:rsidRPr="00E846E3">
        <w:rPr>
          <w:rStyle w:val="Hipervnculo"/>
          <w:color w:val="auto"/>
          <w:u w:val="none"/>
        </w:rPr>
        <w:t>dice de Tablas</w:t>
      </w:r>
    </w:p>
    <w:p w14:paraId="275F4727" w14:textId="3AE73BB2" w:rsidR="009E79A0" w:rsidRDefault="00F2614F">
      <w:pPr>
        <w:pStyle w:val="Tabladeilustraciones"/>
        <w:tabs>
          <w:tab w:val="right" w:leader="dot" w:pos="9394"/>
        </w:tabs>
        <w:rPr>
          <w:rFonts w:asciiTheme="minorHAnsi" w:eastAsiaTheme="minorEastAsia" w:hAnsiTheme="minorHAnsi" w:cstheme="minorBidi"/>
          <w:noProof/>
          <w:kern w:val="2"/>
          <w14:ligatures w14:val="standardContextual"/>
        </w:rPr>
      </w:pPr>
      <w:r w:rsidRPr="00996C76">
        <w:rPr>
          <w:rStyle w:val="Hipervnculo"/>
        </w:rPr>
        <w:fldChar w:fldCharType="begin"/>
      </w:r>
      <w:r w:rsidRPr="00996C76">
        <w:rPr>
          <w:rStyle w:val="Hipervnculo"/>
        </w:rPr>
        <w:instrText xml:space="preserve"> TOC \h \z \c "Tabla" </w:instrText>
      </w:r>
      <w:r w:rsidRPr="00996C76">
        <w:rPr>
          <w:rStyle w:val="Hipervnculo"/>
        </w:rPr>
        <w:fldChar w:fldCharType="separate"/>
      </w:r>
      <w:hyperlink w:anchor="_Toc201111915" w:history="1">
        <w:r w:rsidR="009E79A0" w:rsidRPr="00E34C43">
          <w:rPr>
            <w:rStyle w:val="Hipervnculo"/>
            <w:noProof/>
          </w:rPr>
          <w:t>Tabla 4.1 Tabla de Requerimientos Funcionales</w:t>
        </w:r>
        <w:r w:rsidR="009E79A0">
          <w:rPr>
            <w:noProof/>
            <w:webHidden/>
          </w:rPr>
          <w:tab/>
        </w:r>
        <w:r w:rsidR="009E79A0">
          <w:rPr>
            <w:noProof/>
            <w:webHidden/>
          </w:rPr>
          <w:fldChar w:fldCharType="begin"/>
        </w:r>
        <w:r w:rsidR="009E79A0">
          <w:rPr>
            <w:noProof/>
            <w:webHidden/>
          </w:rPr>
          <w:instrText xml:space="preserve"> PAGEREF _Toc201111915 \h </w:instrText>
        </w:r>
        <w:r w:rsidR="009E79A0">
          <w:rPr>
            <w:noProof/>
            <w:webHidden/>
          </w:rPr>
        </w:r>
        <w:r w:rsidR="009E79A0">
          <w:rPr>
            <w:noProof/>
            <w:webHidden/>
          </w:rPr>
          <w:fldChar w:fldCharType="separate"/>
        </w:r>
        <w:r w:rsidR="009E79A0">
          <w:rPr>
            <w:noProof/>
            <w:webHidden/>
          </w:rPr>
          <w:t>30</w:t>
        </w:r>
        <w:r w:rsidR="009E79A0">
          <w:rPr>
            <w:noProof/>
            <w:webHidden/>
          </w:rPr>
          <w:fldChar w:fldCharType="end"/>
        </w:r>
      </w:hyperlink>
    </w:p>
    <w:p w14:paraId="0D39693B" w14:textId="4EEFA4E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16" w:history="1">
        <w:r w:rsidRPr="00E34C43">
          <w:rPr>
            <w:rStyle w:val="Hipervnculo"/>
            <w:noProof/>
          </w:rPr>
          <w:t>Tabla 4.2 Tabla de Requerimientos No Funcionales</w:t>
        </w:r>
        <w:r>
          <w:rPr>
            <w:noProof/>
            <w:webHidden/>
          </w:rPr>
          <w:tab/>
        </w:r>
        <w:r>
          <w:rPr>
            <w:noProof/>
            <w:webHidden/>
          </w:rPr>
          <w:fldChar w:fldCharType="begin"/>
        </w:r>
        <w:r>
          <w:rPr>
            <w:noProof/>
            <w:webHidden/>
          </w:rPr>
          <w:instrText xml:space="preserve"> PAGEREF _Toc201111916 \h </w:instrText>
        </w:r>
        <w:r>
          <w:rPr>
            <w:noProof/>
            <w:webHidden/>
          </w:rPr>
        </w:r>
        <w:r>
          <w:rPr>
            <w:noProof/>
            <w:webHidden/>
          </w:rPr>
          <w:fldChar w:fldCharType="separate"/>
        </w:r>
        <w:r>
          <w:rPr>
            <w:noProof/>
            <w:webHidden/>
          </w:rPr>
          <w:t>35</w:t>
        </w:r>
        <w:r>
          <w:rPr>
            <w:noProof/>
            <w:webHidden/>
          </w:rPr>
          <w:fldChar w:fldCharType="end"/>
        </w:r>
      </w:hyperlink>
    </w:p>
    <w:p w14:paraId="6E86A98A" w14:textId="3A33B11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17" w:history="1">
        <w:r w:rsidRPr="00E34C43">
          <w:rPr>
            <w:rStyle w:val="Hipervnculo"/>
            <w:noProof/>
          </w:rPr>
          <w:t>Tabla 4.3 Tabla de UR Ficha clínica y Pacientes</w:t>
        </w:r>
        <w:r>
          <w:rPr>
            <w:noProof/>
            <w:webHidden/>
          </w:rPr>
          <w:tab/>
        </w:r>
        <w:r>
          <w:rPr>
            <w:noProof/>
            <w:webHidden/>
          </w:rPr>
          <w:fldChar w:fldCharType="begin"/>
        </w:r>
        <w:r>
          <w:rPr>
            <w:noProof/>
            <w:webHidden/>
          </w:rPr>
          <w:instrText xml:space="preserve"> PAGEREF _Toc201111917 \h </w:instrText>
        </w:r>
        <w:r>
          <w:rPr>
            <w:noProof/>
            <w:webHidden/>
          </w:rPr>
        </w:r>
        <w:r>
          <w:rPr>
            <w:noProof/>
            <w:webHidden/>
          </w:rPr>
          <w:fldChar w:fldCharType="separate"/>
        </w:r>
        <w:r>
          <w:rPr>
            <w:noProof/>
            <w:webHidden/>
          </w:rPr>
          <w:t>38</w:t>
        </w:r>
        <w:r>
          <w:rPr>
            <w:noProof/>
            <w:webHidden/>
          </w:rPr>
          <w:fldChar w:fldCharType="end"/>
        </w:r>
      </w:hyperlink>
    </w:p>
    <w:p w14:paraId="3F22FA4F" w14:textId="493FA5AB"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18" w:history="1">
        <w:r w:rsidRPr="00E34C43">
          <w:rPr>
            <w:rStyle w:val="Hipervnculo"/>
            <w:noProof/>
          </w:rPr>
          <w:t>Tabla 4.4 Tabla de UR: Agendamientos y Citas</w:t>
        </w:r>
        <w:r>
          <w:rPr>
            <w:noProof/>
            <w:webHidden/>
          </w:rPr>
          <w:tab/>
        </w:r>
        <w:r>
          <w:rPr>
            <w:noProof/>
            <w:webHidden/>
          </w:rPr>
          <w:fldChar w:fldCharType="begin"/>
        </w:r>
        <w:r>
          <w:rPr>
            <w:noProof/>
            <w:webHidden/>
          </w:rPr>
          <w:instrText xml:space="preserve"> PAGEREF _Toc201111918 \h </w:instrText>
        </w:r>
        <w:r>
          <w:rPr>
            <w:noProof/>
            <w:webHidden/>
          </w:rPr>
        </w:r>
        <w:r>
          <w:rPr>
            <w:noProof/>
            <w:webHidden/>
          </w:rPr>
          <w:fldChar w:fldCharType="separate"/>
        </w:r>
        <w:r>
          <w:rPr>
            <w:noProof/>
            <w:webHidden/>
          </w:rPr>
          <w:t>43</w:t>
        </w:r>
        <w:r>
          <w:rPr>
            <w:noProof/>
            <w:webHidden/>
          </w:rPr>
          <w:fldChar w:fldCharType="end"/>
        </w:r>
      </w:hyperlink>
    </w:p>
    <w:p w14:paraId="3BE9872F" w14:textId="4980AA5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19" w:history="1">
        <w:r w:rsidRPr="00E34C43">
          <w:rPr>
            <w:rStyle w:val="Hipervnculo"/>
            <w:noProof/>
          </w:rPr>
          <w:t>Tabla 4.5 Tabla de UR: Gestión de Usuarios y Seguridad</w:t>
        </w:r>
        <w:r>
          <w:rPr>
            <w:noProof/>
            <w:webHidden/>
          </w:rPr>
          <w:tab/>
        </w:r>
        <w:r>
          <w:rPr>
            <w:noProof/>
            <w:webHidden/>
          </w:rPr>
          <w:fldChar w:fldCharType="begin"/>
        </w:r>
        <w:r>
          <w:rPr>
            <w:noProof/>
            <w:webHidden/>
          </w:rPr>
          <w:instrText xml:space="preserve"> PAGEREF _Toc201111919 \h </w:instrText>
        </w:r>
        <w:r>
          <w:rPr>
            <w:noProof/>
            <w:webHidden/>
          </w:rPr>
        </w:r>
        <w:r>
          <w:rPr>
            <w:noProof/>
            <w:webHidden/>
          </w:rPr>
          <w:fldChar w:fldCharType="separate"/>
        </w:r>
        <w:r>
          <w:rPr>
            <w:noProof/>
            <w:webHidden/>
          </w:rPr>
          <w:t>44</w:t>
        </w:r>
        <w:r>
          <w:rPr>
            <w:noProof/>
            <w:webHidden/>
          </w:rPr>
          <w:fldChar w:fldCharType="end"/>
        </w:r>
      </w:hyperlink>
    </w:p>
    <w:p w14:paraId="08F3F1CA" w14:textId="2ED0CCF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0" w:history="1">
        <w:r w:rsidRPr="00E34C43">
          <w:rPr>
            <w:rStyle w:val="Hipervnculo"/>
            <w:noProof/>
          </w:rPr>
          <w:t>Tabla 4.6 Tabla de UR: Gestión Financiera</w:t>
        </w:r>
        <w:r>
          <w:rPr>
            <w:noProof/>
            <w:webHidden/>
          </w:rPr>
          <w:tab/>
        </w:r>
        <w:r>
          <w:rPr>
            <w:noProof/>
            <w:webHidden/>
          </w:rPr>
          <w:fldChar w:fldCharType="begin"/>
        </w:r>
        <w:r>
          <w:rPr>
            <w:noProof/>
            <w:webHidden/>
          </w:rPr>
          <w:instrText xml:space="preserve"> PAGEREF _Toc201111920 \h </w:instrText>
        </w:r>
        <w:r>
          <w:rPr>
            <w:noProof/>
            <w:webHidden/>
          </w:rPr>
        </w:r>
        <w:r>
          <w:rPr>
            <w:noProof/>
            <w:webHidden/>
          </w:rPr>
          <w:fldChar w:fldCharType="separate"/>
        </w:r>
        <w:r>
          <w:rPr>
            <w:noProof/>
            <w:webHidden/>
          </w:rPr>
          <w:t>45</w:t>
        </w:r>
        <w:r>
          <w:rPr>
            <w:noProof/>
            <w:webHidden/>
          </w:rPr>
          <w:fldChar w:fldCharType="end"/>
        </w:r>
      </w:hyperlink>
    </w:p>
    <w:p w14:paraId="118F9273" w14:textId="67CC39E1"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1" w:history="1">
        <w:r w:rsidRPr="00E34C43">
          <w:rPr>
            <w:rStyle w:val="Hipervnculo"/>
            <w:noProof/>
          </w:rPr>
          <w:t>Tabla 4.7 Tabla de UR: Comunicación y Mensajería</w:t>
        </w:r>
        <w:r>
          <w:rPr>
            <w:noProof/>
            <w:webHidden/>
          </w:rPr>
          <w:tab/>
        </w:r>
        <w:r>
          <w:rPr>
            <w:noProof/>
            <w:webHidden/>
          </w:rPr>
          <w:fldChar w:fldCharType="begin"/>
        </w:r>
        <w:r>
          <w:rPr>
            <w:noProof/>
            <w:webHidden/>
          </w:rPr>
          <w:instrText xml:space="preserve"> PAGEREF _Toc201111921 \h </w:instrText>
        </w:r>
        <w:r>
          <w:rPr>
            <w:noProof/>
            <w:webHidden/>
          </w:rPr>
        </w:r>
        <w:r>
          <w:rPr>
            <w:noProof/>
            <w:webHidden/>
          </w:rPr>
          <w:fldChar w:fldCharType="separate"/>
        </w:r>
        <w:r>
          <w:rPr>
            <w:noProof/>
            <w:webHidden/>
          </w:rPr>
          <w:t>45</w:t>
        </w:r>
        <w:r>
          <w:rPr>
            <w:noProof/>
            <w:webHidden/>
          </w:rPr>
          <w:fldChar w:fldCharType="end"/>
        </w:r>
      </w:hyperlink>
    </w:p>
    <w:p w14:paraId="4BF204DE" w14:textId="3528FD9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2" w:history="1">
        <w:r w:rsidRPr="00E34C43">
          <w:rPr>
            <w:rStyle w:val="Hipervnculo"/>
            <w:noProof/>
          </w:rPr>
          <w:t>Tabla 4.8 Tabla de UR: Documentos, Recetas y Exportaciones</w:t>
        </w:r>
        <w:r>
          <w:rPr>
            <w:noProof/>
            <w:webHidden/>
          </w:rPr>
          <w:tab/>
        </w:r>
        <w:r>
          <w:rPr>
            <w:noProof/>
            <w:webHidden/>
          </w:rPr>
          <w:fldChar w:fldCharType="begin"/>
        </w:r>
        <w:r>
          <w:rPr>
            <w:noProof/>
            <w:webHidden/>
          </w:rPr>
          <w:instrText xml:space="preserve"> PAGEREF _Toc201111922 \h </w:instrText>
        </w:r>
        <w:r>
          <w:rPr>
            <w:noProof/>
            <w:webHidden/>
          </w:rPr>
        </w:r>
        <w:r>
          <w:rPr>
            <w:noProof/>
            <w:webHidden/>
          </w:rPr>
          <w:fldChar w:fldCharType="separate"/>
        </w:r>
        <w:r>
          <w:rPr>
            <w:noProof/>
            <w:webHidden/>
          </w:rPr>
          <w:t>46</w:t>
        </w:r>
        <w:r>
          <w:rPr>
            <w:noProof/>
            <w:webHidden/>
          </w:rPr>
          <w:fldChar w:fldCharType="end"/>
        </w:r>
      </w:hyperlink>
    </w:p>
    <w:p w14:paraId="1EB1903E" w14:textId="79C3278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3" w:history="1">
        <w:r w:rsidRPr="00E34C43">
          <w:rPr>
            <w:rStyle w:val="Hipervnculo"/>
            <w:noProof/>
          </w:rPr>
          <w:t>Tabla 5.1 Tabla de Caso de Uso 1</w:t>
        </w:r>
        <w:r>
          <w:rPr>
            <w:noProof/>
            <w:webHidden/>
          </w:rPr>
          <w:tab/>
        </w:r>
        <w:r>
          <w:rPr>
            <w:noProof/>
            <w:webHidden/>
          </w:rPr>
          <w:fldChar w:fldCharType="begin"/>
        </w:r>
        <w:r>
          <w:rPr>
            <w:noProof/>
            <w:webHidden/>
          </w:rPr>
          <w:instrText xml:space="preserve"> PAGEREF _Toc201111923 \h </w:instrText>
        </w:r>
        <w:r>
          <w:rPr>
            <w:noProof/>
            <w:webHidden/>
          </w:rPr>
        </w:r>
        <w:r>
          <w:rPr>
            <w:noProof/>
            <w:webHidden/>
          </w:rPr>
          <w:fldChar w:fldCharType="separate"/>
        </w:r>
        <w:r>
          <w:rPr>
            <w:noProof/>
            <w:webHidden/>
          </w:rPr>
          <w:t>49</w:t>
        </w:r>
        <w:r>
          <w:rPr>
            <w:noProof/>
            <w:webHidden/>
          </w:rPr>
          <w:fldChar w:fldCharType="end"/>
        </w:r>
      </w:hyperlink>
    </w:p>
    <w:p w14:paraId="1CF75AF7" w14:textId="1307BB05"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4" w:history="1">
        <w:r w:rsidRPr="00E34C43">
          <w:rPr>
            <w:rStyle w:val="Hipervnculo"/>
            <w:noProof/>
          </w:rPr>
          <w:t>Tabla 5.2 Tabla de Caso de Uso 2</w:t>
        </w:r>
        <w:r>
          <w:rPr>
            <w:noProof/>
            <w:webHidden/>
          </w:rPr>
          <w:tab/>
        </w:r>
        <w:r>
          <w:rPr>
            <w:noProof/>
            <w:webHidden/>
          </w:rPr>
          <w:fldChar w:fldCharType="begin"/>
        </w:r>
        <w:r>
          <w:rPr>
            <w:noProof/>
            <w:webHidden/>
          </w:rPr>
          <w:instrText xml:space="preserve"> PAGEREF _Toc201111924 \h </w:instrText>
        </w:r>
        <w:r>
          <w:rPr>
            <w:noProof/>
            <w:webHidden/>
          </w:rPr>
        </w:r>
        <w:r>
          <w:rPr>
            <w:noProof/>
            <w:webHidden/>
          </w:rPr>
          <w:fldChar w:fldCharType="separate"/>
        </w:r>
        <w:r>
          <w:rPr>
            <w:noProof/>
            <w:webHidden/>
          </w:rPr>
          <w:t>51</w:t>
        </w:r>
        <w:r>
          <w:rPr>
            <w:noProof/>
            <w:webHidden/>
          </w:rPr>
          <w:fldChar w:fldCharType="end"/>
        </w:r>
      </w:hyperlink>
    </w:p>
    <w:p w14:paraId="5869714C" w14:textId="1B80AE2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5" w:history="1">
        <w:r w:rsidRPr="00E34C43">
          <w:rPr>
            <w:rStyle w:val="Hipervnculo"/>
            <w:noProof/>
          </w:rPr>
          <w:t>Tabla 5.3 Tabla de Caso de Uso 3</w:t>
        </w:r>
        <w:r>
          <w:rPr>
            <w:noProof/>
            <w:webHidden/>
          </w:rPr>
          <w:tab/>
        </w:r>
        <w:r>
          <w:rPr>
            <w:noProof/>
            <w:webHidden/>
          </w:rPr>
          <w:fldChar w:fldCharType="begin"/>
        </w:r>
        <w:r>
          <w:rPr>
            <w:noProof/>
            <w:webHidden/>
          </w:rPr>
          <w:instrText xml:space="preserve"> PAGEREF _Toc201111925 \h </w:instrText>
        </w:r>
        <w:r>
          <w:rPr>
            <w:noProof/>
            <w:webHidden/>
          </w:rPr>
        </w:r>
        <w:r>
          <w:rPr>
            <w:noProof/>
            <w:webHidden/>
          </w:rPr>
          <w:fldChar w:fldCharType="separate"/>
        </w:r>
        <w:r>
          <w:rPr>
            <w:noProof/>
            <w:webHidden/>
          </w:rPr>
          <w:t>52</w:t>
        </w:r>
        <w:r>
          <w:rPr>
            <w:noProof/>
            <w:webHidden/>
          </w:rPr>
          <w:fldChar w:fldCharType="end"/>
        </w:r>
      </w:hyperlink>
    </w:p>
    <w:p w14:paraId="602C59F5" w14:textId="1A95990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6" w:history="1">
        <w:r w:rsidRPr="00E34C43">
          <w:rPr>
            <w:rStyle w:val="Hipervnculo"/>
            <w:noProof/>
          </w:rPr>
          <w:t>Tabla 5.4 Tabla de Caso de Uso 4</w:t>
        </w:r>
        <w:r>
          <w:rPr>
            <w:noProof/>
            <w:webHidden/>
          </w:rPr>
          <w:tab/>
        </w:r>
        <w:r>
          <w:rPr>
            <w:noProof/>
            <w:webHidden/>
          </w:rPr>
          <w:fldChar w:fldCharType="begin"/>
        </w:r>
        <w:r>
          <w:rPr>
            <w:noProof/>
            <w:webHidden/>
          </w:rPr>
          <w:instrText xml:space="preserve"> PAGEREF _Toc201111926 \h </w:instrText>
        </w:r>
        <w:r>
          <w:rPr>
            <w:noProof/>
            <w:webHidden/>
          </w:rPr>
        </w:r>
        <w:r>
          <w:rPr>
            <w:noProof/>
            <w:webHidden/>
          </w:rPr>
          <w:fldChar w:fldCharType="separate"/>
        </w:r>
        <w:r>
          <w:rPr>
            <w:noProof/>
            <w:webHidden/>
          </w:rPr>
          <w:t>53</w:t>
        </w:r>
        <w:r>
          <w:rPr>
            <w:noProof/>
            <w:webHidden/>
          </w:rPr>
          <w:fldChar w:fldCharType="end"/>
        </w:r>
      </w:hyperlink>
    </w:p>
    <w:p w14:paraId="2083F4AE" w14:textId="06D6221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7" w:history="1">
        <w:r w:rsidRPr="00E34C43">
          <w:rPr>
            <w:rStyle w:val="Hipervnculo"/>
            <w:noProof/>
          </w:rPr>
          <w:t>Tabla 5.5 Tabla de Caso de Uso 5</w:t>
        </w:r>
        <w:r>
          <w:rPr>
            <w:noProof/>
            <w:webHidden/>
          </w:rPr>
          <w:tab/>
        </w:r>
        <w:r>
          <w:rPr>
            <w:noProof/>
            <w:webHidden/>
          </w:rPr>
          <w:fldChar w:fldCharType="begin"/>
        </w:r>
        <w:r>
          <w:rPr>
            <w:noProof/>
            <w:webHidden/>
          </w:rPr>
          <w:instrText xml:space="preserve"> PAGEREF _Toc201111927 \h </w:instrText>
        </w:r>
        <w:r>
          <w:rPr>
            <w:noProof/>
            <w:webHidden/>
          </w:rPr>
        </w:r>
        <w:r>
          <w:rPr>
            <w:noProof/>
            <w:webHidden/>
          </w:rPr>
          <w:fldChar w:fldCharType="separate"/>
        </w:r>
        <w:r>
          <w:rPr>
            <w:noProof/>
            <w:webHidden/>
          </w:rPr>
          <w:t>54</w:t>
        </w:r>
        <w:r>
          <w:rPr>
            <w:noProof/>
            <w:webHidden/>
          </w:rPr>
          <w:fldChar w:fldCharType="end"/>
        </w:r>
      </w:hyperlink>
    </w:p>
    <w:p w14:paraId="014E878A" w14:textId="1373158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8" w:history="1">
        <w:r w:rsidRPr="00E34C43">
          <w:rPr>
            <w:rStyle w:val="Hipervnculo"/>
            <w:noProof/>
          </w:rPr>
          <w:t xml:space="preserve">Tabla 5.6 </w:t>
        </w:r>
        <w:r w:rsidRPr="00E34C43">
          <w:rPr>
            <w:rStyle w:val="Hipervnculo"/>
            <w:rFonts w:cs="Arial"/>
            <w:noProof/>
          </w:rPr>
          <w:t>Tabla de Caso de Uso 6</w:t>
        </w:r>
        <w:r>
          <w:rPr>
            <w:noProof/>
            <w:webHidden/>
          </w:rPr>
          <w:tab/>
        </w:r>
        <w:r>
          <w:rPr>
            <w:noProof/>
            <w:webHidden/>
          </w:rPr>
          <w:fldChar w:fldCharType="begin"/>
        </w:r>
        <w:r>
          <w:rPr>
            <w:noProof/>
            <w:webHidden/>
          </w:rPr>
          <w:instrText xml:space="preserve"> PAGEREF _Toc201111928 \h </w:instrText>
        </w:r>
        <w:r>
          <w:rPr>
            <w:noProof/>
            <w:webHidden/>
          </w:rPr>
        </w:r>
        <w:r>
          <w:rPr>
            <w:noProof/>
            <w:webHidden/>
          </w:rPr>
          <w:fldChar w:fldCharType="separate"/>
        </w:r>
        <w:r>
          <w:rPr>
            <w:noProof/>
            <w:webHidden/>
          </w:rPr>
          <w:t>55</w:t>
        </w:r>
        <w:r>
          <w:rPr>
            <w:noProof/>
            <w:webHidden/>
          </w:rPr>
          <w:fldChar w:fldCharType="end"/>
        </w:r>
      </w:hyperlink>
    </w:p>
    <w:p w14:paraId="3CB261D2" w14:textId="2E5081E9"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29" w:history="1">
        <w:r w:rsidRPr="00E34C43">
          <w:rPr>
            <w:rStyle w:val="Hipervnculo"/>
            <w:noProof/>
          </w:rPr>
          <w:t>Tabla 5.7 Tabla de Caso de Uso 7</w:t>
        </w:r>
        <w:r>
          <w:rPr>
            <w:noProof/>
            <w:webHidden/>
          </w:rPr>
          <w:tab/>
        </w:r>
        <w:r>
          <w:rPr>
            <w:noProof/>
            <w:webHidden/>
          </w:rPr>
          <w:fldChar w:fldCharType="begin"/>
        </w:r>
        <w:r>
          <w:rPr>
            <w:noProof/>
            <w:webHidden/>
          </w:rPr>
          <w:instrText xml:space="preserve"> PAGEREF _Toc201111929 \h </w:instrText>
        </w:r>
        <w:r>
          <w:rPr>
            <w:noProof/>
            <w:webHidden/>
          </w:rPr>
        </w:r>
        <w:r>
          <w:rPr>
            <w:noProof/>
            <w:webHidden/>
          </w:rPr>
          <w:fldChar w:fldCharType="separate"/>
        </w:r>
        <w:r>
          <w:rPr>
            <w:noProof/>
            <w:webHidden/>
          </w:rPr>
          <w:t>56</w:t>
        </w:r>
        <w:r>
          <w:rPr>
            <w:noProof/>
            <w:webHidden/>
          </w:rPr>
          <w:fldChar w:fldCharType="end"/>
        </w:r>
      </w:hyperlink>
    </w:p>
    <w:p w14:paraId="225F80F8" w14:textId="1D3AACC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0" w:history="1">
        <w:r w:rsidRPr="00E34C43">
          <w:rPr>
            <w:rStyle w:val="Hipervnculo"/>
            <w:noProof/>
          </w:rPr>
          <w:t>Tabla 5.8 Tabla de Caso de Uso 8</w:t>
        </w:r>
        <w:r>
          <w:rPr>
            <w:noProof/>
            <w:webHidden/>
          </w:rPr>
          <w:tab/>
        </w:r>
        <w:r>
          <w:rPr>
            <w:noProof/>
            <w:webHidden/>
          </w:rPr>
          <w:fldChar w:fldCharType="begin"/>
        </w:r>
        <w:r>
          <w:rPr>
            <w:noProof/>
            <w:webHidden/>
          </w:rPr>
          <w:instrText xml:space="preserve"> PAGEREF _Toc201111930 \h </w:instrText>
        </w:r>
        <w:r>
          <w:rPr>
            <w:noProof/>
            <w:webHidden/>
          </w:rPr>
        </w:r>
        <w:r>
          <w:rPr>
            <w:noProof/>
            <w:webHidden/>
          </w:rPr>
          <w:fldChar w:fldCharType="separate"/>
        </w:r>
        <w:r>
          <w:rPr>
            <w:noProof/>
            <w:webHidden/>
          </w:rPr>
          <w:t>57</w:t>
        </w:r>
        <w:r>
          <w:rPr>
            <w:noProof/>
            <w:webHidden/>
          </w:rPr>
          <w:fldChar w:fldCharType="end"/>
        </w:r>
      </w:hyperlink>
    </w:p>
    <w:p w14:paraId="44E37A91" w14:textId="5E9354D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1" w:history="1">
        <w:r w:rsidRPr="00E34C43">
          <w:rPr>
            <w:rStyle w:val="Hipervnculo"/>
            <w:noProof/>
          </w:rPr>
          <w:t>Tabla 5.9 Tabla de Caso de Uso 9</w:t>
        </w:r>
        <w:r>
          <w:rPr>
            <w:noProof/>
            <w:webHidden/>
          </w:rPr>
          <w:tab/>
        </w:r>
        <w:r>
          <w:rPr>
            <w:noProof/>
            <w:webHidden/>
          </w:rPr>
          <w:fldChar w:fldCharType="begin"/>
        </w:r>
        <w:r>
          <w:rPr>
            <w:noProof/>
            <w:webHidden/>
          </w:rPr>
          <w:instrText xml:space="preserve"> PAGEREF _Toc201111931 \h </w:instrText>
        </w:r>
        <w:r>
          <w:rPr>
            <w:noProof/>
            <w:webHidden/>
          </w:rPr>
        </w:r>
        <w:r>
          <w:rPr>
            <w:noProof/>
            <w:webHidden/>
          </w:rPr>
          <w:fldChar w:fldCharType="separate"/>
        </w:r>
        <w:r>
          <w:rPr>
            <w:noProof/>
            <w:webHidden/>
          </w:rPr>
          <w:t>58</w:t>
        </w:r>
        <w:r>
          <w:rPr>
            <w:noProof/>
            <w:webHidden/>
          </w:rPr>
          <w:fldChar w:fldCharType="end"/>
        </w:r>
      </w:hyperlink>
    </w:p>
    <w:p w14:paraId="65E1E9A9" w14:textId="4CE3F917"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2" w:history="1">
        <w:r w:rsidRPr="00E34C43">
          <w:rPr>
            <w:rStyle w:val="Hipervnculo"/>
            <w:noProof/>
          </w:rPr>
          <w:t>Tabla 5.10 Tabla de Caso de Uso 10</w:t>
        </w:r>
        <w:r>
          <w:rPr>
            <w:noProof/>
            <w:webHidden/>
          </w:rPr>
          <w:tab/>
        </w:r>
        <w:r>
          <w:rPr>
            <w:noProof/>
            <w:webHidden/>
          </w:rPr>
          <w:fldChar w:fldCharType="begin"/>
        </w:r>
        <w:r>
          <w:rPr>
            <w:noProof/>
            <w:webHidden/>
          </w:rPr>
          <w:instrText xml:space="preserve"> PAGEREF _Toc201111932 \h </w:instrText>
        </w:r>
        <w:r>
          <w:rPr>
            <w:noProof/>
            <w:webHidden/>
          </w:rPr>
        </w:r>
        <w:r>
          <w:rPr>
            <w:noProof/>
            <w:webHidden/>
          </w:rPr>
          <w:fldChar w:fldCharType="separate"/>
        </w:r>
        <w:r>
          <w:rPr>
            <w:noProof/>
            <w:webHidden/>
          </w:rPr>
          <w:t>59</w:t>
        </w:r>
        <w:r>
          <w:rPr>
            <w:noProof/>
            <w:webHidden/>
          </w:rPr>
          <w:fldChar w:fldCharType="end"/>
        </w:r>
      </w:hyperlink>
    </w:p>
    <w:p w14:paraId="26CDE232" w14:textId="5346085D"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3" w:history="1">
        <w:r w:rsidRPr="00E34C43">
          <w:rPr>
            <w:rStyle w:val="Hipervnculo"/>
            <w:noProof/>
          </w:rPr>
          <w:t>Tabla 5.11 Tabla de Caso de Uso 11</w:t>
        </w:r>
        <w:r>
          <w:rPr>
            <w:noProof/>
            <w:webHidden/>
          </w:rPr>
          <w:tab/>
        </w:r>
        <w:r>
          <w:rPr>
            <w:noProof/>
            <w:webHidden/>
          </w:rPr>
          <w:fldChar w:fldCharType="begin"/>
        </w:r>
        <w:r>
          <w:rPr>
            <w:noProof/>
            <w:webHidden/>
          </w:rPr>
          <w:instrText xml:space="preserve"> PAGEREF _Toc201111933 \h </w:instrText>
        </w:r>
        <w:r>
          <w:rPr>
            <w:noProof/>
            <w:webHidden/>
          </w:rPr>
        </w:r>
        <w:r>
          <w:rPr>
            <w:noProof/>
            <w:webHidden/>
          </w:rPr>
          <w:fldChar w:fldCharType="separate"/>
        </w:r>
        <w:r>
          <w:rPr>
            <w:noProof/>
            <w:webHidden/>
          </w:rPr>
          <w:t>60</w:t>
        </w:r>
        <w:r>
          <w:rPr>
            <w:noProof/>
            <w:webHidden/>
          </w:rPr>
          <w:fldChar w:fldCharType="end"/>
        </w:r>
      </w:hyperlink>
    </w:p>
    <w:p w14:paraId="436B5DEC" w14:textId="7F996AC1"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4" w:history="1">
        <w:r w:rsidRPr="00E34C43">
          <w:rPr>
            <w:rStyle w:val="Hipervnculo"/>
            <w:noProof/>
          </w:rPr>
          <w:t>Tabla 5.12 Tabla de Caso de Uso 12</w:t>
        </w:r>
        <w:r>
          <w:rPr>
            <w:noProof/>
            <w:webHidden/>
          </w:rPr>
          <w:tab/>
        </w:r>
        <w:r>
          <w:rPr>
            <w:noProof/>
            <w:webHidden/>
          </w:rPr>
          <w:fldChar w:fldCharType="begin"/>
        </w:r>
        <w:r>
          <w:rPr>
            <w:noProof/>
            <w:webHidden/>
          </w:rPr>
          <w:instrText xml:space="preserve"> PAGEREF _Toc201111934 \h </w:instrText>
        </w:r>
        <w:r>
          <w:rPr>
            <w:noProof/>
            <w:webHidden/>
          </w:rPr>
        </w:r>
        <w:r>
          <w:rPr>
            <w:noProof/>
            <w:webHidden/>
          </w:rPr>
          <w:fldChar w:fldCharType="separate"/>
        </w:r>
        <w:r>
          <w:rPr>
            <w:noProof/>
            <w:webHidden/>
          </w:rPr>
          <w:t>61</w:t>
        </w:r>
        <w:r>
          <w:rPr>
            <w:noProof/>
            <w:webHidden/>
          </w:rPr>
          <w:fldChar w:fldCharType="end"/>
        </w:r>
      </w:hyperlink>
    </w:p>
    <w:p w14:paraId="08FF04B3" w14:textId="399C3BFC"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5" w:history="1">
        <w:r w:rsidRPr="00E34C43">
          <w:rPr>
            <w:rStyle w:val="Hipervnculo"/>
            <w:noProof/>
          </w:rPr>
          <w:t>Tabla 5.13 Tabla de Caso de Uso 13</w:t>
        </w:r>
        <w:r>
          <w:rPr>
            <w:noProof/>
            <w:webHidden/>
          </w:rPr>
          <w:tab/>
        </w:r>
        <w:r>
          <w:rPr>
            <w:noProof/>
            <w:webHidden/>
          </w:rPr>
          <w:fldChar w:fldCharType="begin"/>
        </w:r>
        <w:r>
          <w:rPr>
            <w:noProof/>
            <w:webHidden/>
          </w:rPr>
          <w:instrText xml:space="preserve"> PAGEREF _Toc201111935 \h </w:instrText>
        </w:r>
        <w:r>
          <w:rPr>
            <w:noProof/>
            <w:webHidden/>
          </w:rPr>
        </w:r>
        <w:r>
          <w:rPr>
            <w:noProof/>
            <w:webHidden/>
          </w:rPr>
          <w:fldChar w:fldCharType="separate"/>
        </w:r>
        <w:r>
          <w:rPr>
            <w:noProof/>
            <w:webHidden/>
          </w:rPr>
          <w:t>62</w:t>
        </w:r>
        <w:r>
          <w:rPr>
            <w:noProof/>
            <w:webHidden/>
          </w:rPr>
          <w:fldChar w:fldCharType="end"/>
        </w:r>
      </w:hyperlink>
    </w:p>
    <w:p w14:paraId="3A63F1F6" w14:textId="18CC5AB7"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6" w:history="1">
        <w:r w:rsidRPr="00E34C43">
          <w:rPr>
            <w:rStyle w:val="Hipervnculo"/>
            <w:noProof/>
          </w:rPr>
          <w:t>Tabla 5.14 Tabla de Caso de Uso 14</w:t>
        </w:r>
        <w:r>
          <w:rPr>
            <w:noProof/>
            <w:webHidden/>
          </w:rPr>
          <w:tab/>
        </w:r>
        <w:r>
          <w:rPr>
            <w:noProof/>
            <w:webHidden/>
          </w:rPr>
          <w:fldChar w:fldCharType="begin"/>
        </w:r>
        <w:r>
          <w:rPr>
            <w:noProof/>
            <w:webHidden/>
          </w:rPr>
          <w:instrText xml:space="preserve"> PAGEREF _Toc201111936 \h </w:instrText>
        </w:r>
        <w:r>
          <w:rPr>
            <w:noProof/>
            <w:webHidden/>
          </w:rPr>
        </w:r>
        <w:r>
          <w:rPr>
            <w:noProof/>
            <w:webHidden/>
          </w:rPr>
          <w:fldChar w:fldCharType="separate"/>
        </w:r>
        <w:r>
          <w:rPr>
            <w:noProof/>
            <w:webHidden/>
          </w:rPr>
          <w:t>63</w:t>
        </w:r>
        <w:r>
          <w:rPr>
            <w:noProof/>
            <w:webHidden/>
          </w:rPr>
          <w:fldChar w:fldCharType="end"/>
        </w:r>
      </w:hyperlink>
    </w:p>
    <w:p w14:paraId="27464748" w14:textId="6D936F8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7" w:history="1">
        <w:r w:rsidRPr="00E34C43">
          <w:rPr>
            <w:rStyle w:val="Hipervnculo"/>
            <w:noProof/>
          </w:rPr>
          <w:t>Tabla 5.15 Tabla de Caso de Uso 15</w:t>
        </w:r>
        <w:r>
          <w:rPr>
            <w:noProof/>
            <w:webHidden/>
          </w:rPr>
          <w:tab/>
        </w:r>
        <w:r>
          <w:rPr>
            <w:noProof/>
            <w:webHidden/>
          </w:rPr>
          <w:fldChar w:fldCharType="begin"/>
        </w:r>
        <w:r>
          <w:rPr>
            <w:noProof/>
            <w:webHidden/>
          </w:rPr>
          <w:instrText xml:space="preserve"> PAGEREF _Toc201111937 \h </w:instrText>
        </w:r>
        <w:r>
          <w:rPr>
            <w:noProof/>
            <w:webHidden/>
          </w:rPr>
        </w:r>
        <w:r>
          <w:rPr>
            <w:noProof/>
            <w:webHidden/>
          </w:rPr>
          <w:fldChar w:fldCharType="separate"/>
        </w:r>
        <w:r>
          <w:rPr>
            <w:noProof/>
            <w:webHidden/>
          </w:rPr>
          <w:t>64</w:t>
        </w:r>
        <w:r>
          <w:rPr>
            <w:noProof/>
            <w:webHidden/>
          </w:rPr>
          <w:fldChar w:fldCharType="end"/>
        </w:r>
      </w:hyperlink>
    </w:p>
    <w:p w14:paraId="4E29519F" w14:textId="0DDB092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8" w:history="1">
        <w:r w:rsidRPr="00E34C43">
          <w:rPr>
            <w:rStyle w:val="Hipervnculo"/>
            <w:noProof/>
          </w:rPr>
          <w:t>Tabla 5.16 Tabla de Caso de Uso 16</w:t>
        </w:r>
        <w:r>
          <w:rPr>
            <w:noProof/>
            <w:webHidden/>
          </w:rPr>
          <w:tab/>
        </w:r>
        <w:r>
          <w:rPr>
            <w:noProof/>
            <w:webHidden/>
          </w:rPr>
          <w:fldChar w:fldCharType="begin"/>
        </w:r>
        <w:r>
          <w:rPr>
            <w:noProof/>
            <w:webHidden/>
          </w:rPr>
          <w:instrText xml:space="preserve"> PAGEREF _Toc201111938 \h </w:instrText>
        </w:r>
        <w:r>
          <w:rPr>
            <w:noProof/>
            <w:webHidden/>
          </w:rPr>
        </w:r>
        <w:r>
          <w:rPr>
            <w:noProof/>
            <w:webHidden/>
          </w:rPr>
          <w:fldChar w:fldCharType="separate"/>
        </w:r>
        <w:r>
          <w:rPr>
            <w:noProof/>
            <w:webHidden/>
          </w:rPr>
          <w:t>65</w:t>
        </w:r>
        <w:r>
          <w:rPr>
            <w:noProof/>
            <w:webHidden/>
          </w:rPr>
          <w:fldChar w:fldCharType="end"/>
        </w:r>
      </w:hyperlink>
    </w:p>
    <w:p w14:paraId="222D3102" w14:textId="7CFE145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39" w:history="1">
        <w:r w:rsidRPr="00E34C43">
          <w:rPr>
            <w:rStyle w:val="Hipervnculo"/>
            <w:noProof/>
          </w:rPr>
          <w:t>Tabla 5.17 Tabla de Caso de Uso 17</w:t>
        </w:r>
        <w:r>
          <w:rPr>
            <w:noProof/>
            <w:webHidden/>
          </w:rPr>
          <w:tab/>
        </w:r>
        <w:r>
          <w:rPr>
            <w:noProof/>
            <w:webHidden/>
          </w:rPr>
          <w:fldChar w:fldCharType="begin"/>
        </w:r>
        <w:r>
          <w:rPr>
            <w:noProof/>
            <w:webHidden/>
          </w:rPr>
          <w:instrText xml:space="preserve"> PAGEREF _Toc201111939 \h </w:instrText>
        </w:r>
        <w:r>
          <w:rPr>
            <w:noProof/>
            <w:webHidden/>
          </w:rPr>
        </w:r>
        <w:r>
          <w:rPr>
            <w:noProof/>
            <w:webHidden/>
          </w:rPr>
          <w:fldChar w:fldCharType="separate"/>
        </w:r>
        <w:r>
          <w:rPr>
            <w:noProof/>
            <w:webHidden/>
          </w:rPr>
          <w:t>66</w:t>
        </w:r>
        <w:r>
          <w:rPr>
            <w:noProof/>
            <w:webHidden/>
          </w:rPr>
          <w:fldChar w:fldCharType="end"/>
        </w:r>
      </w:hyperlink>
    </w:p>
    <w:p w14:paraId="3ABDD0F3" w14:textId="4A23603E"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0" w:history="1">
        <w:r w:rsidRPr="00E34C43">
          <w:rPr>
            <w:rStyle w:val="Hipervnculo"/>
            <w:noProof/>
          </w:rPr>
          <w:t>Tabla 5.18 Tabla de Caso de Uso 18</w:t>
        </w:r>
        <w:r>
          <w:rPr>
            <w:noProof/>
            <w:webHidden/>
          </w:rPr>
          <w:tab/>
        </w:r>
        <w:r>
          <w:rPr>
            <w:noProof/>
            <w:webHidden/>
          </w:rPr>
          <w:fldChar w:fldCharType="begin"/>
        </w:r>
        <w:r>
          <w:rPr>
            <w:noProof/>
            <w:webHidden/>
          </w:rPr>
          <w:instrText xml:space="preserve"> PAGEREF _Toc201111940 \h </w:instrText>
        </w:r>
        <w:r>
          <w:rPr>
            <w:noProof/>
            <w:webHidden/>
          </w:rPr>
        </w:r>
        <w:r>
          <w:rPr>
            <w:noProof/>
            <w:webHidden/>
          </w:rPr>
          <w:fldChar w:fldCharType="separate"/>
        </w:r>
        <w:r>
          <w:rPr>
            <w:noProof/>
            <w:webHidden/>
          </w:rPr>
          <w:t>68</w:t>
        </w:r>
        <w:r>
          <w:rPr>
            <w:noProof/>
            <w:webHidden/>
          </w:rPr>
          <w:fldChar w:fldCharType="end"/>
        </w:r>
      </w:hyperlink>
    </w:p>
    <w:p w14:paraId="1F05CF19" w14:textId="322F3269"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1" w:history="1">
        <w:r w:rsidRPr="00E34C43">
          <w:rPr>
            <w:rStyle w:val="Hipervnculo"/>
            <w:noProof/>
          </w:rPr>
          <w:t>Tabla 5.19 Tabla de Caso de Uso 19</w:t>
        </w:r>
        <w:r>
          <w:rPr>
            <w:noProof/>
            <w:webHidden/>
          </w:rPr>
          <w:tab/>
        </w:r>
        <w:r>
          <w:rPr>
            <w:noProof/>
            <w:webHidden/>
          </w:rPr>
          <w:fldChar w:fldCharType="begin"/>
        </w:r>
        <w:r>
          <w:rPr>
            <w:noProof/>
            <w:webHidden/>
          </w:rPr>
          <w:instrText xml:space="preserve"> PAGEREF _Toc201111941 \h </w:instrText>
        </w:r>
        <w:r>
          <w:rPr>
            <w:noProof/>
            <w:webHidden/>
          </w:rPr>
        </w:r>
        <w:r>
          <w:rPr>
            <w:noProof/>
            <w:webHidden/>
          </w:rPr>
          <w:fldChar w:fldCharType="separate"/>
        </w:r>
        <w:r>
          <w:rPr>
            <w:noProof/>
            <w:webHidden/>
          </w:rPr>
          <w:t>69</w:t>
        </w:r>
        <w:r>
          <w:rPr>
            <w:noProof/>
            <w:webHidden/>
          </w:rPr>
          <w:fldChar w:fldCharType="end"/>
        </w:r>
      </w:hyperlink>
    </w:p>
    <w:p w14:paraId="3CE6BD3C" w14:textId="3EF5E05E"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2" w:history="1">
        <w:r w:rsidRPr="00E34C43">
          <w:rPr>
            <w:rStyle w:val="Hipervnculo"/>
            <w:noProof/>
          </w:rPr>
          <w:t>Tabla 5.20 Tabla de Caso de Uso 20</w:t>
        </w:r>
        <w:r>
          <w:rPr>
            <w:noProof/>
            <w:webHidden/>
          </w:rPr>
          <w:tab/>
        </w:r>
        <w:r>
          <w:rPr>
            <w:noProof/>
            <w:webHidden/>
          </w:rPr>
          <w:fldChar w:fldCharType="begin"/>
        </w:r>
        <w:r>
          <w:rPr>
            <w:noProof/>
            <w:webHidden/>
          </w:rPr>
          <w:instrText xml:space="preserve"> PAGEREF _Toc201111942 \h </w:instrText>
        </w:r>
        <w:r>
          <w:rPr>
            <w:noProof/>
            <w:webHidden/>
          </w:rPr>
        </w:r>
        <w:r>
          <w:rPr>
            <w:noProof/>
            <w:webHidden/>
          </w:rPr>
          <w:fldChar w:fldCharType="separate"/>
        </w:r>
        <w:r>
          <w:rPr>
            <w:noProof/>
            <w:webHidden/>
          </w:rPr>
          <w:t>70</w:t>
        </w:r>
        <w:r>
          <w:rPr>
            <w:noProof/>
            <w:webHidden/>
          </w:rPr>
          <w:fldChar w:fldCharType="end"/>
        </w:r>
      </w:hyperlink>
    </w:p>
    <w:p w14:paraId="7AF687C0" w14:textId="077B1EC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3" w:history="1">
        <w:r w:rsidRPr="00E34C43">
          <w:rPr>
            <w:rStyle w:val="Hipervnculo"/>
            <w:noProof/>
          </w:rPr>
          <w:t>Tabla 5.21 Tabla de Caso de Uso 21</w:t>
        </w:r>
        <w:r>
          <w:rPr>
            <w:noProof/>
            <w:webHidden/>
          </w:rPr>
          <w:tab/>
        </w:r>
        <w:r>
          <w:rPr>
            <w:noProof/>
            <w:webHidden/>
          </w:rPr>
          <w:fldChar w:fldCharType="begin"/>
        </w:r>
        <w:r>
          <w:rPr>
            <w:noProof/>
            <w:webHidden/>
          </w:rPr>
          <w:instrText xml:space="preserve"> PAGEREF _Toc201111943 \h </w:instrText>
        </w:r>
        <w:r>
          <w:rPr>
            <w:noProof/>
            <w:webHidden/>
          </w:rPr>
        </w:r>
        <w:r>
          <w:rPr>
            <w:noProof/>
            <w:webHidden/>
          </w:rPr>
          <w:fldChar w:fldCharType="separate"/>
        </w:r>
        <w:r>
          <w:rPr>
            <w:noProof/>
            <w:webHidden/>
          </w:rPr>
          <w:t>71</w:t>
        </w:r>
        <w:r>
          <w:rPr>
            <w:noProof/>
            <w:webHidden/>
          </w:rPr>
          <w:fldChar w:fldCharType="end"/>
        </w:r>
      </w:hyperlink>
    </w:p>
    <w:p w14:paraId="5EC2D299" w14:textId="4A542A11"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4" w:history="1">
        <w:r w:rsidRPr="00E34C43">
          <w:rPr>
            <w:rStyle w:val="Hipervnculo"/>
            <w:noProof/>
          </w:rPr>
          <w:t>Tabla 5.22 Tabla de Caso de Uso 22</w:t>
        </w:r>
        <w:r>
          <w:rPr>
            <w:noProof/>
            <w:webHidden/>
          </w:rPr>
          <w:tab/>
        </w:r>
        <w:r>
          <w:rPr>
            <w:noProof/>
            <w:webHidden/>
          </w:rPr>
          <w:fldChar w:fldCharType="begin"/>
        </w:r>
        <w:r>
          <w:rPr>
            <w:noProof/>
            <w:webHidden/>
          </w:rPr>
          <w:instrText xml:space="preserve"> PAGEREF _Toc201111944 \h </w:instrText>
        </w:r>
        <w:r>
          <w:rPr>
            <w:noProof/>
            <w:webHidden/>
          </w:rPr>
        </w:r>
        <w:r>
          <w:rPr>
            <w:noProof/>
            <w:webHidden/>
          </w:rPr>
          <w:fldChar w:fldCharType="separate"/>
        </w:r>
        <w:r>
          <w:rPr>
            <w:noProof/>
            <w:webHidden/>
          </w:rPr>
          <w:t>72</w:t>
        </w:r>
        <w:r>
          <w:rPr>
            <w:noProof/>
            <w:webHidden/>
          </w:rPr>
          <w:fldChar w:fldCharType="end"/>
        </w:r>
      </w:hyperlink>
    </w:p>
    <w:p w14:paraId="73162F8A" w14:textId="0DE07321"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5" w:history="1">
        <w:r w:rsidRPr="00E34C43">
          <w:rPr>
            <w:rStyle w:val="Hipervnculo"/>
            <w:noProof/>
          </w:rPr>
          <w:t>Tabla 5.23 Tabla de Caso de Uso 23</w:t>
        </w:r>
        <w:r>
          <w:rPr>
            <w:noProof/>
            <w:webHidden/>
          </w:rPr>
          <w:tab/>
        </w:r>
        <w:r>
          <w:rPr>
            <w:noProof/>
            <w:webHidden/>
          </w:rPr>
          <w:fldChar w:fldCharType="begin"/>
        </w:r>
        <w:r>
          <w:rPr>
            <w:noProof/>
            <w:webHidden/>
          </w:rPr>
          <w:instrText xml:space="preserve"> PAGEREF _Toc201111945 \h </w:instrText>
        </w:r>
        <w:r>
          <w:rPr>
            <w:noProof/>
            <w:webHidden/>
          </w:rPr>
        </w:r>
        <w:r>
          <w:rPr>
            <w:noProof/>
            <w:webHidden/>
          </w:rPr>
          <w:fldChar w:fldCharType="separate"/>
        </w:r>
        <w:r>
          <w:rPr>
            <w:noProof/>
            <w:webHidden/>
          </w:rPr>
          <w:t>73</w:t>
        </w:r>
        <w:r>
          <w:rPr>
            <w:noProof/>
            <w:webHidden/>
          </w:rPr>
          <w:fldChar w:fldCharType="end"/>
        </w:r>
      </w:hyperlink>
    </w:p>
    <w:p w14:paraId="352AB9EB" w14:textId="7615A3AD"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6" w:history="1">
        <w:r w:rsidRPr="00E34C43">
          <w:rPr>
            <w:rStyle w:val="Hipervnculo"/>
            <w:noProof/>
          </w:rPr>
          <w:t>Tabla 5.24 Tabla de Caso de Uso 24</w:t>
        </w:r>
        <w:r>
          <w:rPr>
            <w:noProof/>
            <w:webHidden/>
          </w:rPr>
          <w:tab/>
        </w:r>
        <w:r>
          <w:rPr>
            <w:noProof/>
            <w:webHidden/>
          </w:rPr>
          <w:fldChar w:fldCharType="begin"/>
        </w:r>
        <w:r>
          <w:rPr>
            <w:noProof/>
            <w:webHidden/>
          </w:rPr>
          <w:instrText xml:space="preserve"> PAGEREF _Toc201111946 \h </w:instrText>
        </w:r>
        <w:r>
          <w:rPr>
            <w:noProof/>
            <w:webHidden/>
          </w:rPr>
        </w:r>
        <w:r>
          <w:rPr>
            <w:noProof/>
            <w:webHidden/>
          </w:rPr>
          <w:fldChar w:fldCharType="separate"/>
        </w:r>
        <w:r>
          <w:rPr>
            <w:noProof/>
            <w:webHidden/>
          </w:rPr>
          <w:t>74</w:t>
        </w:r>
        <w:r>
          <w:rPr>
            <w:noProof/>
            <w:webHidden/>
          </w:rPr>
          <w:fldChar w:fldCharType="end"/>
        </w:r>
      </w:hyperlink>
    </w:p>
    <w:p w14:paraId="432B3EB8" w14:textId="0A9870C9"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7" w:history="1">
        <w:r w:rsidRPr="00E34C43">
          <w:rPr>
            <w:rStyle w:val="Hipervnculo"/>
            <w:noProof/>
          </w:rPr>
          <w:t>Tabla 5.25 Tabla de Caso de Uso 25</w:t>
        </w:r>
        <w:r>
          <w:rPr>
            <w:noProof/>
            <w:webHidden/>
          </w:rPr>
          <w:tab/>
        </w:r>
        <w:r>
          <w:rPr>
            <w:noProof/>
            <w:webHidden/>
          </w:rPr>
          <w:fldChar w:fldCharType="begin"/>
        </w:r>
        <w:r>
          <w:rPr>
            <w:noProof/>
            <w:webHidden/>
          </w:rPr>
          <w:instrText xml:space="preserve"> PAGEREF _Toc201111947 \h </w:instrText>
        </w:r>
        <w:r>
          <w:rPr>
            <w:noProof/>
            <w:webHidden/>
          </w:rPr>
        </w:r>
        <w:r>
          <w:rPr>
            <w:noProof/>
            <w:webHidden/>
          </w:rPr>
          <w:fldChar w:fldCharType="separate"/>
        </w:r>
        <w:r>
          <w:rPr>
            <w:noProof/>
            <w:webHidden/>
          </w:rPr>
          <w:t>75</w:t>
        </w:r>
        <w:r>
          <w:rPr>
            <w:noProof/>
            <w:webHidden/>
          </w:rPr>
          <w:fldChar w:fldCharType="end"/>
        </w:r>
      </w:hyperlink>
    </w:p>
    <w:p w14:paraId="6D11E438" w14:textId="43539BA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8" w:history="1">
        <w:r w:rsidRPr="00E34C43">
          <w:rPr>
            <w:rStyle w:val="Hipervnculo"/>
            <w:noProof/>
          </w:rPr>
          <w:t>Tabla 5.26 Tabla de Caso de Uso 26</w:t>
        </w:r>
        <w:r>
          <w:rPr>
            <w:noProof/>
            <w:webHidden/>
          </w:rPr>
          <w:tab/>
        </w:r>
        <w:r>
          <w:rPr>
            <w:noProof/>
            <w:webHidden/>
          </w:rPr>
          <w:fldChar w:fldCharType="begin"/>
        </w:r>
        <w:r>
          <w:rPr>
            <w:noProof/>
            <w:webHidden/>
          </w:rPr>
          <w:instrText xml:space="preserve"> PAGEREF _Toc201111948 \h </w:instrText>
        </w:r>
        <w:r>
          <w:rPr>
            <w:noProof/>
            <w:webHidden/>
          </w:rPr>
        </w:r>
        <w:r>
          <w:rPr>
            <w:noProof/>
            <w:webHidden/>
          </w:rPr>
          <w:fldChar w:fldCharType="separate"/>
        </w:r>
        <w:r>
          <w:rPr>
            <w:noProof/>
            <w:webHidden/>
          </w:rPr>
          <w:t>77</w:t>
        </w:r>
        <w:r>
          <w:rPr>
            <w:noProof/>
            <w:webHidden/>
          </w:rPr>
          <w:fldChar w:fldCharType="end"/>
        </w:r>
      </w:hyperlink>
    </w:p>
    <w:p w14:paraId="626D2E34" w14:textId="2965960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49" w:history="1">
        <w:r w:rsidRPr="00E34C43">
          <w:rPr>
            <w:rStyle w:val="Hipervnculo"/>
            <w:noProof/>
          </w:rPr>
          <w:t>Tabla 5.27 Tabla de Caso de Uso 27</w:t>
        </w:r>
        <w:r>
          <w:rPr>
            <w:noProof/>
            <w:webHidden/>
          </w:rPr>
          <w:tab/>
        </w:r>
        <w:r>
          <w:rPr>
            <w:noProof/>
            <w:webHidden/>
          </w:rPr>
          <w:fldChar w:fldCharType="begin"/>
        </w:r>
        <w:r>
          <w:rPr>
            <w:noProof/>
            <w:webHidden/>
          </w:rPr>
          <w:instrText xml:space="preserve"> PAGEREF _Toc201111949 \h </w:instrText>
        </w:r>
        <w:r>
          <w:rPr>
            <w:noProof/>
            <w:webHidden/>
          </w:rPr>
        </w:r>
        <w:r>
          <w:rPr>
            <w:noProof/>
            <w:webHidden/>
          </w:rPr>
          <w:fldChar w:fldCharType="separate"/>
        </w:r>
        <w:r>
          <w:rPr>
            <w:noProof/>
            <w:webHidden/>
          </w:rPr>
          <w:t>78</w:t>
        </w:r>
        <w:r>
          <w:rPr>
            <w:noProof/>
            <w:webHidden/>
          </w:rPr>
          <w:fldChar w:fldCharType="end"/>
        </w:r>
      </w:hyperlink>
    </w:p>
    <w:p w14:paraId="11927675" w14:textId="3E80C7F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0" w:history="1">
        <w:r w:rsidRPr="00E34C43">
          <w:rPr>
            <w:rStyle w:val="Hipervnculo"/>
            <w:noProof/>
          </w:rPr>
          <w:t>Tabla 5.28 Tabla de Caso de Uso 28</w:t>
        </w:r>
        <w:r>
          <w:rPr>
            <w:noProof/>
            <w:webHidden/>
          </w:rPr>
          <w:tab/>
        </w:r>
        <w:r>
          <w:rPr>
            <w:noProof/>
            <w:webHidden/>
          </w:rPr>
          <w:fldChar w:fldCharType="begin"/>
        </w:r>
        <w:r>
          <w:rPr>
            <w:noProof/>
            <w:webHidden/>
          </w:rPr>
          <w:instrText xml:space="preserve"> PAGEREF _Toc201111950 \h </w:instrText>
        </w:r>
        <w:r>
          <w:rPr>
            <w:noProof/>
            <w:webHidden/>
          </w:rPr>
        </w:r>
        <w:r>
          <w:rPr>
            <w:noProof/>
            <w:webHidden/>
          </w:rPr>
          <w:fldChar w:fldCharType="separate"/>
        </w:r>
        <w:r>
          <w:rPr>
            <w:noProof/>
            <w:webHidden/>
          </w:rPr>
          <w:t>79</w:t>
        </w:r>
        <w:r>
          <w:rPr>
            <w:noProof/>
            <w:webHidden/>
          </w:rPr>
          <w:fldChar w:fldCharType="end"/>
        </w:r>
      </w:hyperlink>
    </w:p>
    <w:p w14:paraId="3AD719C1" w14:textId="7206B3A5"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1" w:history="1">
        <w:r w:rsidRPr="00E34C43">
          <w:rPr>
            <w:rStyle w:val="Hipervnculo"/>
            <w:noProof/>
          </w:rPr>
          <w:t>Tabla 5.29 Tabla de Caso de Uso 29</w:t>
        </w:r>
        <w:r>
          <w:rPr>
            <w:noProof/>
            <w:webHidden/>
          </w:rPr>
          <w:tab/>
        </w:r>
        <w:r>
          <w:rPr>
            <w:noProof/>
            <w:webHidden/>
          </w:rPr>
          <w:fldChar w:fldCharType="begin"/>
        </w:r>
        <w:r>
          <w:rPr>
            <w:noProof/>
            <w:webHidden/>
          </w:rPr>
          <w:instrText xml:space="preserve"> PAGEREF _Toc201111951 \h </w:instrText>
        </w:r>
        <w:r>
          <w:rPr>
            <w:noProof/>
            <w:webHidden/>
          </w:rPr>
        </w:r>
        <w:r>
          <w:rPr>
            <w:noProof/>
            <w:webHidden/>
          </w:rPr>
          <w:fldChar w:fldCharType="separate"/>
        </w:r>
        <w:r>
          <w:rPr>
            <w:noProof/>
            <w:webHidden/>
          </w:rPr>
          <w:t>80</w:t>
        </w:r>
        <w:r>
          <w:rPr>
            <w:noProof/>
            <w:webHidden/>
          </w:rPr>
          <w:fldChar w:fldCharType="end"/>
        </w:r>
      </w:hyperlink>
    </w:p>
    <w:p w14:paraId="6903E43E" w14:textId="15821493"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2" w:history="1">
        <w:r w:rsidRPr="00E34C43">
          <w:rPr>
            <w:rStyle w:val="Hipervnculo"/>
            <w:noProof/>
          </w:rPr>
          <w:t>Tabla 5.30 Tabla de Caso de Uso 30</w:t>
        </w:r>
        <w:r>
          <w:rPr>
            <w:noProof/>
            <w:webHidden/>
          </w:rPr>
          <w:tab/>
        </w:r>
        <w:r>
          <w:rPr>
            <w:noProof/>
            <w:webHidden/>
          </w:rPr>
          <w:fldChar w:fldCharType="begin"/>
        </w:r>
        <w:r>
          <w:rPr>
            <w:noProof/>
            <w:webHidden/>
          </w:rPr>
          <w:instrText xml:space="preserve"> PAGEREF _Toc201111952 \h </w:instrText>
        </w:r>
        <w:r>
          <w:rPr>
            <w:noProof/>
            <w:webHidden/>
          </w:rPr>
        </w:r>
        <w:r>
          <w:rPr>
            <w:noProof/>
            <w:webHidden/>
          </w:rPr>
          <w:fldChar w:fldCharType="separate"/>
        </w:r>
        <w:r>
          <w:rPr>
            <w:noProof/>
            <w:webHidden/>
          </w:rPr>
          <w:t>81</w:t>
        </w:r>
        <w:r>
          <w:rPr>
            <w:noProof/>
            <w:webHidden/>
          </w:rPr>
          <w:fldChar w:fldCharType="end"/>
        </w:r>
      </w:hyperlink>
    </w:p>
    <w:p w14:paraId="55580446" w14:textId="76C969D9"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3" w:history="1">
        <w:r w:rsidRPr="00E34C43">
          <w:rPr>
            <w:rStyle w:val="Hipervnculo"/>
            <w:noProof/>
          </w:rPr>
          <w:t>Tabla 5.31 Tabla de Caso de Uso 31</w:t>
        </w:r>
        <w:r>
          <w:rPr>
            <w:noProof/>
            <w:webHidden/>
          </w:rPr>
          <w:tab/>
        </w:r>
        <w:r>
          <w:rPr>
            <w:noProof/>
            <w:webHidden/>
          </w:rPr>
          <w:fldChar w:fldCharType="begin"/>
        </w:r>
        <w:r>
          <w:rPr>
            <w:noProof/>
            <w:webHidden/>
          </w:rPr>
          <w:instrText xml:space="preserve"> PAGEREF _Toc201111953 \h </w:instrText>
        </w:r>
        <w:r>
          <w:rPr>
            <w:noProof/>
            <w:webHidden/>
          </w:rPr>
        </w:r>
        <w:r>
          <w:rPr>
            <w:noProof/>
            <w:webHidden/>
          </w:rPr>
          <w:fldChar w:fldCharType="separate"/>
        </w:r>
        <w:r>
          <w:rPr>
            <w:noProof/>
            <w:webHidden/>
          </w:rPr>
          <w:t>83</w:t>
        </w:r>
        <w:r>
          <w:rPr>
            <w:noProof/>
            <w:webHidden/>
          </w:rPr>
          <w:fldChar w:fldCharType="end"/>
        </w:r>
      </w:hyperlink>
    </w:p>
    <w:p w14:paraId="2CA8E4E5" w14:textId="065D76B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4" w:history="1">
        <w:r w:rsidRPr="00E34C43">
          <w:rPr>
            <w:rStyle w:val="Hipervnculo"/>
            <w:noProof/>
          </w:rPr>
          <w:t>Tabla 5.32 Tabla de Caso de Uso 32</w:t>
        </w:r>
        <w:r>
          <w:rPr>
            <w:noProof/>
            <w:webHidden/>
          </w:rPr>
          <w:tab/>
        </w:r>
        <w:r>
          <w:rPr>
            <w:noProof/>
            <w:webHidden/>
          </w:rPr>
          <w:fldChar w:fldCharType="begin"/>
        </w:r>
        <w:r>
          <w:rPr>
            <w:noProof/>
            <w:webHidden/>
          </w:rPr>
          <w:instrText xml:space="preserve"> PAGEREF _Toc201111954 \h </w:instrText>
        </w:r>
        <w:r>
          <w:rPr>
            <w:noProof/>
            <w:webHidden/>
          </w:rPr>
        </w:r>
        <w:r>
          <w:rPr>
            <w:noProof/>
            <w:webHidden/>
          </w:rPr>
          <w:fldChar w:fldCharType="separate"/>
        </w:r>
        <w:r>
          <w:rPr>
            <w:noProof/>
            <w:webHidden/>
          </w:rPr>
          <w:t>84</w:t>
        </w:r>
        <w:r>
          <w:rPr>
            <w:noProof/>
            <w:webHidden/>
          </w:rPr>
          <w:fldChar w:fldCharType="end"/>
        </w:r>
      </w:hyperlink>
    </w:p>
    <w:p w14:paraId="6661FB82" w14:textId="7ACF6447"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5" w:history="1">
        <w:r w:rsidRPr="00E34C43">
          <w:rPr>
            <w:rStyle w:val="Hipervnculo"/>
            <w:noProof/>
          </w:rPr>
          <w:t>Tabla 5.33 Tabla de Caso de Uso 33</w:t>
        </w:r>
        <w:r>
          <w:rPr>
            <w:noProof/>
            <w:webHidden/>
          </w:rPr>
          <w:tab/>
        </w:r>
        <w:r>
          <w:rPr>
            <w:noProof/>
            <w:webHidden/>
          </w:rPr>
          <w:fldChar w:fldCharType="begin"/>
        </w:r>
        <w:r>
          <w:rPr>
            <w:noProof/>
            <w:webHidden/>
          </w:rPr>
          <w:instrText xml:space="preserve"> PAGEREF _Toc201111955 \h </w:instrText>
        </w:r>
        <w:r>
          <w:rPr>
            <w:noProof/>
            <w:webHidden/>
          </w:rPr>
        </w:r>
        <w:r>
          <w:rPr>
            <w:noProof/>
            <w:webHidden/>
          </w:rPr>
          <w:fldChar w:fldCharType="separate"/>
        </w:r>
        <w:r>
          <w:rPr>
            <w:noProof/>
            <w:webHidden/>
          </w:rPr>
          <w:t>85</w:t>
        </w:r>
        <w:r>
          <w:rPr>
            <w:noProof/>
            <w:webHidden/>
          </w:rPr>
          <w:fldChar w:fldCharType="end"/>
        </w:r>
      </w:hyperlink>
    </w:p>
    <w:p w14:paraId="57FA8DA8" w14:textId="1C45908F"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6" w:history="1">
        <w:r w:rsidRPr="00E34C43">
          <w:rPr>
            <w:rStyle w:val="Hipervnculo"/>
            <w:noProof/>
          </w:rPr>
          <w:t>Tabla 5.34 Tabla de Caso de Uso 34</w:t>
        </w:r>
        <w:r>
          <w:rPr>
            <w:noProof/>
            <w:webHidden/>
          </w:rPr>
          <w:tab/>
        </w:r>
        <w:r>
          <w:rPr>
            <w:noProof/>
            <w:webHidden/>
          </w:rPr>
          <w:fldChar w:fldCharType="begin"/>
        </w:r>
        <w:r>
          <w:rPr>
            <w:noProof/>
            <w:webHidden/>
          </w:rPr>
          <w:instrText xml:space="preserve"> PAGEREF _Toc201111956 \h </w:instrText>
        </w:r>
        <w:r>
          <w:rPr>
            <w:noProof/>
            <w:webHidden/>
          </w:rPr>
        </w:r>
        <w:r>
          <w:rPr>
            <w:noProof/>
            <w:webHidden/>
          </w:rPr>
          <w:fldChar w:fldCharType="separate"/>
        </w:r>
        <w:r>
          <w:rPr>
            <w:noProof/>
            <w:webHidden/>
          </w:rPr>
          <w:t>86</w:t>
        </w:r>
        <w:r>
          <w:rPr>
            <w:noProof/>
            <w:webHidden/>
          </w:rPr>
          <w:fldChar w:fldCharType="end"/>
        </w:r>
      </w:hyperlink>
    </w:p>
    <w:p w14:paraId="4219414B" w14:textId="07B5C47D"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7" w:history="1">
        <w:r w:rsidRPr="00E34C43">
          <w:rPr>
            <w:rStyle w:val="Hipervnculo"/>
            <w:noProof/>
          </w:rPr>
          <w:t>Tabla 5.35 Tabla de Caso de Uso 35</w:t>
        </w:r>
        <w:r>
          <w:rPr>
            <w:noProof/>
            <w:webHidden/>
          </w:rPr>
          <w:tab/>
        </w:r>
        <w:r>
          <w:rPr>
            <w:noProof/>
            <w:webHidden/>
          </w:rPr>
          <w:fldChar w:fldCharType="begin"/>
        </w:r>
        <w:r>
          <w:rPr>
            <w:noProof/>
            <w:webHidden/>
          </w:rPr>
          <w:instrText xml:space="preserve"> PAGEREF _Toc201111957 \h </w:instrText>
        </w:r>
        <w:r>
          <w:rPr>
            <w:noProof/>
            <w:webHidden/>
          </w:rPr>
        </w:r>
        <w:r>
          <w:rPr>
            <w:noProof/>
            <w:webHidden/>
          </w:rPr>
          <w:fldChar w:fldCharType="separate"/>
        </w:r>
        <w:r>
          <w:rPr>
            <w:noProof/>
            <w:webHidden/>
          </w:rPr>
          <w:t>88</w:t>
        </w:r>
        <w:r>
          <w:rPr>
            <w:noProof/>
            <w:webHidden/>
          </w:rPr>
          <w:fldChar w:fldCharType="end"/>
        </w:r>
      </w:hyperlink>
    </w:p>
    <w:p w14:paraId="5DEABD3A" w14:textId="19A533BB"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8" w:history="1">
        <w:r w:rsidRPr="00E34C43">
          <w:rPr>
            <w:rStyle w:val="Hipervnculo"/>
            <w:noProof/>
          </w:rPr>
          <w:t>Tabla 5.36 Tabla de Caso de Uso 36</w:t>
        </w:r>
        <w:r>
          <w:rPr>
            <w:noProof/>
            <w:webHidden/>
          </w:rPr>
          <w:tab/>
        </w:r>
        <w:r>
          <w:rPr>
            <w:noProof/>
            <w:webHidden/>
          </w:rPr>
          <w:fldChar w:fldCharType="begin"/>
        </w:r>
        <w:r>
          <w:rPr>
            <w:noProof/>
            <w:webHidden/>
          </w:rPr>
          <w:instrText xml:space="preserve"> PAGEREF _Toc201111958 \h </w:instrText>
        </w:r>
        <w:r>
          <w:rPr>
            <w:noProof/>
            <w:webHidden/>
          </w:rPr>
        </w:r>
        <w:r>
          <w:rPr>
            <w:noProof/>
            <w:webHidden/>
          </w:rPr>
          <w:fldChar w:fldCharType="separate"/>
        </w:r>
        <w:r>
          <w:rPr>
            <w:noProof/>
            <w:webHidden/>
          </w:rPr>
          <w:t>89</w:t>
        </w:r>
        <w:r>
          <w:rPr>
            <w:noProof/>
            <w:webHidden/>
          </w:rPr>
          <w:fldChar w:fldCharType="end"/>
        </w:r>
      </w:hyperlink>
    </w:p>
    <w:p w14:paraId="116A31E4" w14:textId="2F1DBB40"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59" w:history="1">
        <w:r w:rsidRPr="00E34C43">
          <w:rPr>
            <w:rStyle w:val="Hipervnculo"/>
            <w:noProof/>
          </w:rPr>
          <w:t>Tabla 5.37 Tabla de Caso de Uso 37</w:t>
        </w:r>
        <w:r>
          <w:rPr>
            <w:noProof/>
            <w:webHidden/>
          </w:rPr>
          <w:tab/>
        </w:r>
        <w:r>
          <w:rPr>
            <w:noProof/>
            <w:webHidden/>
          </w:rPr>
          <w:fldChar w:fldCharType="begin"/>
        </w:r>
        <w:r>
          <w:rPr>
            <w:noProof/>
            <w:webHidden/>
          </w:rPr>
          <w:instrText xml:space="preserve"> PAGEREF _Toc201111959 \h </w:instrText>
        </w:r>
        <w:r>
          <w:rPr>
            <w:noProof/>
            <w:webHidden/>
          </w:rPr>
        </w:r>
        <w:r>
          <w:rPr>
            <w:noProof/>
            <w:webHidden/>
          </w:rPr>
          <w:fldChar w:fldCharType="separate"/>
        </w:r>
        <w:r>
          <w:rPr>
            <w:noProof/>
            <w:webHidden/>
          </w:rPr>
          <w:t>90</w:t>
        </w:r>
        <w:r>
          <w:rPr>
            <w:noProof/>
            <w:webHidden/>
          </w:rPr>
          <w:fldChar w:fldCharType="end"/>
        </w:r>
      </w:hyperlink>
    </w:p>
    <w:p w14:paraId="3208A6CF" w14:textId="3D52E4CE"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0" w:history="1">
        <w:r w:rsidRPr="00E34C43">
          <w:rPr>
            <w:rStyle w:val="Hipervnculo"/>
            <w:noProof/>
          </w:rPr>
          <w:t>Tabla 5.38 Tabla de Caso de Uso 38</w:t>
        </w:r>
        <w:r>
          <w:rPr>
            <w:noProof/>
            <w:webHidden/>
          </w:rPr>
          <w:tab/>
        </w:r>
        <w:r>
          <w:rPr>
            <w:noProof/>
            <w:webHidden/>
          </w:rPr>
          <w:fldChar w:fldCharType="begin"/>
        </w:r>
        <w:r>
          <w:rPr>
            <w:noProof/>
            <w:webHidden/>
          </w:rPr>
          <w:instrText xml:space="preserve"> PAGEREF _Toc201111960 \h </w:instrText>
        </w:r>
        <w:r>
          <w:rPr>
            <w:noProof/>
            <w:webHidden/>
          </w:rPr>
        </w:r>
        <w:r>
          <w:rPr>
            <w:noProof/>
            <w:webHidden/>
          </w:rPr>
          <w:fldChar w:fldCharType="separate"/>
        </w:r>
        <w:r>
          <w:rPr>
            <w:noProof/>
            <w:webHidden/>
          </w:rPr>
          <w:t>92</w:t>
        </w:r>
        <w:r>
          <w:rPr>
            <w:noProof/>
            <w:webHidden/>
          </w:rPr>
          <w:fldChar w:fldCharType="end"/>
        </w:r>
      </w:hyperlink>
    </w:p>
    <w:p w14:paraId="10F428C5" w14:textId="69A532D5"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1" w:history="1">
        <w:r w:rsidRPr="00E34C43">
          <w:rPr>
            <w:rStyle w:val="Hipervnculo"/>
            <w:noProof/>
          </w:rPr>
          <w:t>Tabla 5.39 Tabla de Caso de Uso 39</w:t>
        </w:r>
        <w:r>
          <w:rPr>
            <w:noProof/>
            <w:webHidden/>
          </w:rPr>
          <w:tab/>
        </w:r>
        <w:r>
          <w:rPr>
            <w:noProof/>
            <w:webHidden/>
          </w:rPr>
          <w:fldChar w:fldCharType="begin"/>
        </w:r>
        <w:r>
          <w:rPr>
            <w:noProof/>
            <w:webHidden/>
          </w:rPr>
          <w:instrText xml:space="preserve"> PAGEREF _Toc201111961 \h </w:instrText>
        </w:r>
        <w:r>
          <w:rPr>
            <w:noProof/>
            <w:webHidden/>
          </w:rPr>
        </w:r>
        <w:r>
          <w:rPr>
            <w:noProof/>
            <w:webHidden/>
          </w:rPr>
          <w:fldChar w:fldCharType="separate"/>
        </w:r>
        <w:r>
          <w:rPr>
            <w:noProof/>
            <w:webHidden/>
          </w:rPr>
          <w:t>93</w:t>
        </w:r>
        <w:r>
          <w:rPr>
            <w:noProof/>
            <w:webHidden/>
          </w:rPr>
          <w:fldChar w:fldCharType="end"/>
        </w:r>
      </w:hyperlink>
    </w:p>
    <w:p w14:paraId="01CCD1AE" w14:textId="57433CDC"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2" w:history="1">
        <w:r w:rsidRPr="00E34C43">
          <w:rPr>
            <w:rStyle w:val="Hipervnculo"/>
            <w:noProof/>
          </w:rPr>
          <w:t>Tabla 5.40 Tabla de Caso de Uso 40</w:t>
        </w:r>
        <w:r>
          <w:rPr>
            <w:noProof/>
            <w:webHidden/>
          </w:rPr>
          <w:tab/>
        </w:r>
        <w:r>
          <w:rPr>
            <w:noProof/>
            <w:webHidden/>
          </w:rPr>
          <w:fldChar w:fldCharType="begin"/>
        </w:r>
        <w:r>
          <w:rPr>
            <w:noProof/>
            <w:webHidden/>
          </w:rPr>
          <w:instrText xml:space="preserve"> PAGEREF _Toc201111962 \h </w:instrText>
        </w:r>
        <w:r>
          <w:rPr>
            <w:noProof/>
            <w:webHidden/>
          </w:rPr>
        </w:r>
        <w:r>
          <w:rPr>
            <w:noProof/>
            <w:webHidden/>
          </w:rPr>
          <w:fldChar w:fldCharType="separate"/>
        </w:r>
        <w:r>
          <w:rPr>
            <w:noProof/>
            <w:webHidden/>
          </w:rPr>
          <w:t>94</w:t>
        </w:r>
        <w:r>
          <w:rPr>
            <w:noProof/>
            <w:webHidden/>
          </w:rPr>
          <w:fldChar w:fldCharType="end"/>
        </w:r>
      </w:hyperlink>
    </w:p>
    <w:p w14:paraId="2994B7F6" w14:textId="324A263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3" w:history="1">
        <w:r w:rsidRPr="00E34C43">
          <w:rPr>
            <w:rStyle w:val="Hipervnculo"/>
            <w:noProof/>
          </w:rPr>
          <w:t>Tabla 5.41 Tabla de Caso de Uso 41</w:t>
        </w:r>
        <w:r>
          <w:rPr>
            <w:noProof/>
            <w:webHidden/>
          </w:rPr>
          <w:tab/>
        </w:r>
        <w:r>
          <w:rPr>
            <w:noProof/>
            <w:webHidden/>
          </w:rPr>
          <w:fldChar w:fldCharType="begin"/>
        </w:r>
        <w:r>
          <w:rPr>
            <w:noProof/>
            <w:webHidden/>
          </w:rPr>
          <w:instrText xml:space="preserve"> PAGEREF _Toc201111963 \h </w:instrText>
        </w:r>
        <w:r>
          <w:rPr>
            <w:noProof/>
            <w:webHidden/>
          </w:rPr>
        </w:r>
        <w:r>
          <w:rPr>
            <w:noProof/>
            <w:webHidden/>
          </w:rPr>
          <w:fldChar w:fldCharType="separate"/>
        </w:r>
        <w:r>
          <w:rPr>
            <w:noProof/>
            <w:webHidden/>
          </w:rPr>
          <w:t>96</w:t>
        </w:r>
        <w:r>
          <w:rPr>
            <w:noProof/>
            <w:webHidden/>
          </w:rPr>
          <w:fldChar w:fldCharType="end"/>
        </w:r>
      </w:hyperlink>
    </w:p>
    <w:p w14:paraId="4962113D" w14:textId="2C17665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4" w:history="1">
        <w:r w:rsidRPr="00E34C43">
          <w:rPr>
            <w:rStyle w:val="Hipervnculo"/>
            <w:noProof/>
          </w:rPr>
          <w:t>Tabla 5.42 Tabla de Caso de Uso 42</w:t>
        </w:r>
        <w:r>
          <w:rPr>
            <w:noProof/>
            <w:webHidden/>
          </w:rPr>
          <w:tab/>
        </w:r>
        <w:r>
          <w:rPr>
            <w:noProof/>
            <w:webHidden/>
          </w:rPr>
          <w:fldChar w:fldCharType="begin"/>
        </w:r>
        <w:r>
          <w:rPr>
            <w:noProof/>
            <w:webHidden/>
          </w:rPr>
          <w:instrText xml:space="preserve"> PAGEREF _Toc201111964 \h </w:instrText>
        </w:r>
        <w:r>
          <w:rPr>
            <w:noProof/>
            <w:webHidden/>
          </w:rPr>
        </w:r>
        <w:r>
          <w:rPr>
            <w:noProof/>
            <w:webHidden/>
          </w:rPr>
          <w:fldChar w:fldCharType="separate"/>
        </w:r>
        <w:r>
          <w:rPr>
            <w:noProof/>
            <w:webHidden/>
          </w:rPr>
          <w:t>97</w:t>
        </w:r>
        <w:r>
          <w:rPr>
            <w:noProof/>
            <w:webHidden/>
          </w:rPr>
          <w:fldChar w:fldCharType="end"/>
        </w:r>
      </w:hyperlink>
    </w:p>
    <w:p w14:paraId="523C3CD5" w14:textId="346F4B3B"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5" w:history="1">
        <w:r w:rsidRPr="00E34C43">
          <w:rPr>
            <w:rStyle w:val="Hipervnculo"/>
            <w:noProof/>
          </w:rPr>
          <w:t>Tabla 5.43 Tabla de Caso de Uso 43</w:t>
        </w:r>
        <w:r>
          <w:rPr>
            <w:noProof/>
            <w:webHidden/>
          </w:rPr>
          <w:tab/>
        </w:r>
        <w:r>
          <w:rPr>
            <w:noProof/>
            <w:webHidden/>
          </w:rPr>
          <w:fldChar w:fldCharType="begin"/>
        </w:r>
        <w:r>
          <w:rPr>
            <w:noProof/>
            <w:webHidden/>
          </w:rPr>
          <w:instrText xml:space="preserve"> PAGEREF _Toc201111965 \h </w:instrText>
        </w:r>
        <w:r>
          <w:rPr>
            <w:noProof/>
            <w:webHidden/>
          </w:rPr>
        </w:r>
        <w:r>
          <w:rPr>
            <w:noProof/>
            <w:webHidden/>
          </w:rPr>
          <w:fldChar w:fldCharType="separate"/>
        </w:r>
        <w:r>
          <w:rPr>
            <w:noProof/>
            <w:webHidden/>
          </w:rPr>
          <w:t>98</w:t>
        </w:r>
        <w:r>
          <w:rPr>
            <w:noProof/>
            <w:webHidden/>
          </w:rPr>
          <w:fldChar w:fldCharType="end"/>
        </w:r>
      </w:hyperlink>
    </w:p>
    <w:p w14:paraId="6BF691E4" w14:textId="70CF4F5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6" w:history="1">
        <w:r w:rsidRPr="00E34C43">
          <w:rPr>
            <w:rStyle w:val="Hipervnculo"/>
            <w:noProof/>
          </w:rPr>
          <w:t>Tabla 5.44 Tabla de Caso de Uso 44</w:t>
        </w:r>
        <w:r>
          <w:rPr>
            <w:noProof/>
            <w:webHidden/>
          </w:rPr>
          <w:tab/>
        </w:r>
        <w:r>
          <w:rPr>
            <w:noProof/>
            <w:webHidden/>
          </w:rPr>
          <w:fldChar w:fldCharType="begin"/>
        </w:r>
        <w:r>
          <w:rPr>
            <w:noProof/>
            <w:webHidden/>
          </w:rPr>
          <w:instrText xml:space="preserve"> PAGEREF _Toc201111966 \h </w:instrText>
        </w:r>
        <w:r>
          <w:rPr>
            <w:noProof/>
            <w:webHidden/>
          </w:rPr>
        </w:r>
        <w:r>
          <w:rPr>
            <w:noProof/>
            <w:webHidden/>
          </w:rPr>
          <w:fldChar w:fldCharType="separate"/>
        </w:r>
        <w:r>
          <w:rPr>
            <w:noProof/>
            <w:webHidden/>
          </w:rPr>
          <w:t>100</w:t>
        </w:r>
        <w:r>
          <w:rPr>
            <w:noProof/>
            <w:webHidden/>
          </w:rPr>
          <w:fldChar w:fldCharType="end"/>
        </w:r>
      </w:hyperlink>
    </w:p>
    <w:p w14:paraId="6D47C1D9" w14:textId="5CA2C15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7" w:history="1">
        <w:r w:rsidRPr="00E34C43">
          <w:rPr>
            <w:rStyle w:val="Hipervnculo"/>
            <w:noProof/>
          </w:rPr>
          <w:t>Tabla 5.45 Tabla de Caso de Uso 45</w:t>
        </w:r>
        <w:r>
          <w:rPr>
            <w:noProof/>
            <w:webHidden/>
          </w:rPr>
          <w:tab/>
        </w:r>
        <w:r>
          <w:rPr>
            <w:noProof/>
            <w:webHidden/>
          </w:rPr>
          <w:fldChar w:fldCharType="begin"/>
        </w:r>
        <w:r>
          <w:rPr>
            <w:noProof/>
            <w:webHidden/>
          </w:rPr>
          <w:instrText xml:space="preserve"> PAGEREF _Toc201111967 \h </w:instrText>
        </w:r>
        <w:r>
          <w:rPr>
            <w:noProof/>
            <w:webHidden/>
          </w:rPr>
        </w:r>
        <w:r>
          <w:rPr>
            <w:noProof/>
            <w:webHidden/>
          </w:rPr>
          <w:fldChar w:fldCharType="separate"/>
        </w:r>
        <w:r>
          <w:rPr>
            <w:noProof/>
            <w:webHidden/>
          </w:rPr>
          <w:t>101</w:t>
        </w:r>
        <w:r>
          <w:rPr>
            <w:noProof/>
            <w:webHidden/>
          </w:rPr>
          <w:fldChar w:fldCharType="end"/>
        </w:r>
      </w:hyperlink>
    </w:p>
    <w:p w14:paraId="74E4A2EE" w14:textId="280351B5"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8" w:history="1">
        <w:r w:rsidRPr="00E34C43">
          <w:rPr>
            <w:rStyle w:val="Hipervnculo"/>
            <w:noProof/>
          </w:rPr>
          <w:t>Tabla 5.46 Tabla de Caso de Uso 46</w:t>
        </w:r>
        <w:r>
          <w:rPr>
            <w:noProof/>
            <w:webHidden/>
          </w:rPr>
          <w:tab/>
        </w:r>
        <w:r>
          <w:rPr>
            <w:noProof/>
            <w:webHidden/>
          </w:rPr>
          <w:fldChar w:fldCharType="begin"/>
        </w:r>
        <w:r>
          <w:rPr>
            <w:noProof/>
            <w:webHidden/>
          </w:rPr>
          <w:instrText xml:space="preserve"> PAGEREF _Toc201111968 \h </w:instrText>
        </w:r>
        <w:r>
          <w:rPr>
            <w:noProof/>
            <w:webHidden/>
          </w:rPr>
        </w:r>
        <w:r>
          <w:rPr>
            <w:noProof/>
            <w:webHidden/>
          </w:rPr>
          <w:fldChar w:fldCharType="separate"/>
        </w:r>
        <w:r>
          <w:rPr>
            <w:noProof/>
            <w:webHidden/>
          </w:rPr>
          <w:t>102</w:t>
        </w:r>
        <w:r>
          <w:rPr>
            <w:noProof/>
            <w:webHidden/>
          </w:rPr>
          <w:fldChar w:fldCharType="end"/>
        </w:r>
      </w:hyperlink>
    </w:p>
    <w:p w14:paraId="024B8378" w14:textId="33DE68B4"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69" w:history="1">
        <w:r w:rsidRPr="00E34C43">
          <w:rPr>
            <w:rStyle w:val="Hipervnculo"/>
            <w:noProof/>
          </w:rPr>
          <w:t>Tabla 5.47 Tabla de Caso de Uso 47</w:t>
        </w:r>
        <w:r>
          <w:rPr>
            <w:noProof/>
            <w:webHidden/>
          </w:rPr>
          <w:tab/>
        </w:r>
        <w:r>
          <w:rPr>
            <w:noProof/>
            <w:webHidden/>
          </w:rPr>
          <w:fldChar w:fldCharType="begin"/>
        </w:r>
        <w:r>
          <w:rPr>
            <w:noProof/>
            <w:webHidden/>
          </w:rPr>
          <w:instrText xml:space="preserve"> PAGEREF _Toc201111969 \h </w:instrText>
        </w:r>
        <w:r>
          <w:rPr>
            <w:noProof/>
            <w:webHidden/>
          </w:rPr>
        </w:r>
        <w:r>
          <w:rPr>
            <w:noProof/>
            <w:webHidden/>
          </w:rPr>
          <w:fldChar w:fldCharType="separate"/>
        </w:r>
        <w:r>
          <w:rPr>
            <w:noProof/>
            <w:webHidden/>
          </w:rPr>
          <w:t>104</w:t>
        </w:r>
        <w:r>
          <w:rPr>
            <w:noProof/>
            <w:webHidden/>
          </w:rPr>
          <w:fldChar w:fldCharType="end"/>
        </w:r>
      </w:hyperlink>
    </w:p>
    <w:p w14:paraId="25FF4193" w14:textId="635B99B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0" w:history="1">
        <w:r w:rsidRPr="00E34C43">
          <w:rPr>
            <w:rStyle w:val="Hipervnculo"/>
            <w:noProof/>
          </w:rPr>
          <w:t>Tabla 5.48 Tabla de Caso de Uso 48</w:t>
        </w:r>
        <w:r>
          <w:rPr>
            <w:noProof/>
            <w:webHidden/>
          </w:rPr>
          <w:tab/>
        </w:r>
        <w:r>
          <w:rPr>
            <w:noProof/>
            <w:webHidden/>
          </w:rPr>
          <w:fldChar w:fldCharType="begin"/>
        </w:r>
        <w:r>
          <w:rPr>
            <w:noProof/>
            <w:webHidden/>
          </w:rPr>
          <w:instrText xml:space="preserve"> PAGEREF _Toc201111970 \h </w:instrText>
        </w:r>
        <w:r>
          <w:rPr>
            <w:noProof/>
            <w:webHidden/>
          </w:rPr>
        </w:r>
        <w:r>
          <w:rPr>
            <w:noProof/>
            <w:webHidden/>
          </w:rPr>
          <w:fldChar w:fldCharType="separate"/>
        </w:r>
        <w:r>
          <w:rPr>
            <w:noProof/>
            <w:webHidden/>
          </w:rPr>
          <w:t>105</w:t>
        </w:r>
        <w:r>
          <w:rPr>
            <w:noProof/>
            <w:webHidden/>
          </w:rPr>
          <w:fldChar w:fldCharType="end"/>
        </w:r>
      </w:hyperlink>
    </w:p>
    <w:p w14:paraId="4C8379F9" w14:textId="538AA6C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1" w:history="1">
        <w:r w:rsidRPr="00E34C43">
          <w:rPr>
            <w:rStyle w:val="Hipervnculo"/>
            <w:noProof/>
          </w:rPr>
          <w:t>Tabla 5.49 Tabla de Caso de Uso 49</w:t>
        </w:r>
        <w:r>
          <w:rPr>
            <w:noProof/>
            <w:webHidden/>
          </w:rPr>
          <w:tab/>
        </w:r>
        <w:r>
          <w:rPr>
            <w:noProof/>
            <w:webHidden/>
          </w:rPr>
          <w:fldChar w:fldCharType="begin"/>
        </w:r>
        <w:r>
          <w:rPr>
            <w:noProof/>
            <w:webHidden/>
          </w:rPr>
          <w:instrText xml:space="preserve"> PAGEREF _Toc201111971 \h </w:instrText>
        </w:r>
        <w:r>
          <w:rPr>
            <w:noProof/>
            <w:webHidden/>
          </w:rPr>
        </w:r>
        <w:r>
          <w:rPr>
            <w:noProof/>
            <w:webHidden/>
          </w:rPr>
          <w:fldChar w:fldCharType="separate"/>
        </w:r>
        <w:r>
          <w:rPr>
            <w:noProof/>
            <w:webHidden/>
          </w:rPr>
          <w:t>106</w:t>
        </w:r>
        <w:r>
          <w:rPr>
            <w:noProof/>
            <w:webHidden/>
          </w:rPr>
          <w:fldChar w:fldCharType="end"/>
        </w:r>
      </w:hyperlink>
    </w:p>
    <w:p w14:paraId="6AEB2091" w14:textId="1968AB5C"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2" w:history="1">
        <w:r w:rsidRPr="00E34C43">
          <w:rPr>
            <w:rStyle w:val="Hipervnculo"/>
            <w:noProof/>
          </w:rPr>
          <w:t>Tabla 5.50 Tabla de Caso de Uso 50</w:t>
        </w:r>
        <w:r>
          <w:rPr>
            <w:noProof/>
            <w:webHidden/>
          </w:rPr>
          <w:tab/>
        </w:r>
        <w:r>
          <w:rPr>
            <w:noProof/>
            <w:webHidden/>
          </w:rPr>
          <w:fldChar w:fldCharType="begin"/>
        </w:r>
        <w:r>
          <w:rPr>
            <w:noProof/>
            <w:webHidden/>
          </w:rPr>
          <w:instrText xml:space="preserve"> PAGEREF _Toc201111972 \h </w:instrText>
        </w:r>
        <w:r>
          <w:rPr>
            <w:noProof/>
            <w:webHidden/>
          </w:rPr>
        </w:r>
        <w:r>
          <w:rPr>
            <w:noProof/>
            <w:webHidden/>
          </w:rPr>
          <w:fldChar w:fldCharType="separate"/>
        </w:r>
        <w:r>
          <w:rPr>
            <w:noProof/>
            <w:webHidden/>
          </w:rPr>
          <w:t>108</w:t>
        </w:r>
        <w:r>
          <w:rPr>
            <w:noProof/>
            <w:webHidden/>
          </w:rPr>
          <w:fldChar w:fldCharType="end"/>
        </w:r>
      </w:hyperlink>
    </w:p>
    <w:p w14:paraId="594D5615" w14:textId="3264040E"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3" w:history="1">
        <w:r w:rsidRPr="00E34C43">
          <w:rPr>
            <w:rStyle w:val="Hipervnculo"/>
            <w:noProof/>
          </w:rPr>
          <w:t>Tabla 5.51 Tabla de Caso de Uso 51</w:t>
        </w:r>
        <w:r>
          <w:rPr>
            <w:noProof/>
            <w:webHidden/>
          </w:rPr>
          <w:tab/>
        </w:r>
        <w:r>
          <w:rPr>
            <w:noProof/>
            <w:webHidden/>
          </w:rPr>
          <w:fldChar w:fldCharType="begin"/>
        </w:r>
        <w:r>
          <w:rPr>
            <w:noProof/>
            <w:webHidden/>
          </w:rPr>
          <w:instrText xml:space="preserve"> PAGEREF _Toc201111973 \h </w:instrText>
        </w:r>
        <w:r>
          <w:rPr>
            <w:noProof/>
            <w:webHidden/>
          </w:rPr>
        </w:r>
        <w:r>
          <w:rPr>
            <w:noProof/>
            <w:webHidden/>
          </w:rPr>
          <w:fldChar w:fldCharType="separate"/>
        </w:r>
        <w:r>
          <w:rPr>
            <w:noProof/>
            <w:webHidden/>
          </w:rPr>
          <w:t>109</w:t>
        </w:r>
        <w:r>
          <w:rPr>
            <w:noProof/>
            <w:webHidden/>
          </w:rPr>
          <w:fldChar w:fldCharType="end"/>
        </w:r>
      </w:hyperlink>
    </w:p>
    <w:p w14:paraId="06EC43C4" w14:textId="0698D6BA"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4" w:history="1">
        <w:r w:rsidRPr="00E34C43">
          <w:rPr>
            <w:rStyle w:val="Hipervnculo"/>
            <w:noProof/>
          </w:rPr>
          <w:t>Tabla 5.52 Tabla de Caso de Uso 52</w:t>
        </w:r>
        <w:r>
          <w:rPr>
            <w:noProof/>
            <w:webHidden/>
          </w:rPr>
          <w:tab/>
        </w:r>
        <w:r>
          <w:rPr>
            <w:noProof/>
            <w:webHidden/>
          </w:rPr>
          <w:fldChar w:fldCharType="begin"/>
        </w:r>
        <w:r>
          <w:rPr>
            <w:noProof/>
            <w:webHidden/>
          </w:rPr>
          <w:instrText xml:space="preserve"> PAGEREF _Toc201111974 \h </w:instrText>
        </w:r>
        <w:r>
          <w:rPr>
            <w:noProof/>
            <w:webHidden/>
          </w:rPr>
        </w:r>
        <w:r>
          <w:rPr>
            <w:noProof/>
            <w:webHidden/>
          </w:rPr>
          <w:fldChar w:fldCharType="separate"/>
        </w:r>
        <w:r>
          <w:rPr>
            <w:noProof/>
            <w:webHidden/>
          </w:rPr>
          <w:t>110</w:t>
        </w:r>
        <w:r>
          <w:rPr>
            <w:noProof/>
            <w:webHidden/>
          </w:rPr>
          <w:fldChar w:fldCharType="end"/>
        </w:r>
      </w:hyperlink>
    </w:p>
    <w:p w14:paraId="30F06B67" w14:textId="2E67F657"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5" w:history="1">
        <w:r w:rsidRPr="00E34C43">
          <w:rPr>
            <w:rStyle w:val="Hipervnculo"/>
            <w:noProof/>
          </w:rPr>
          <w:t>Tabla 5.53 Tabla de Caso de Uso 53</w:t>
        </w:r>
        <w:r>
          <w:rPr>
            <w:noProof/>
            <w:webHidden/>
          </w:rPr>
          <w:tab/>
        </w:r>
        <w:r>
          <w:rPr>
            <w:noProof/>
            <w:webHidden/>
          </w:rPr>
          <w:fldChar w:fldCharType="begin"/>
        </w:r>
        <w:r>
          <w:rPr>
            <w:noProof/>
            <w:webHidden/>
          </w:rPr>
          <w:instrText xml:space="preserve"> PAGEREF _Toc201111975 \h </w:instrText>
        </w:r>
        <w:r>
          <w:rPr>
            <w:noProof/>
            <w:webHidden/>
          </w:rPr>
        </w:r>
        <w:r>
          <w:rPr>
            <w:noProof/>
            <w:webHidden/>
          </w:rPr>
          <w:fldChar w:fldCharType="separate"/>
        </w:r>
        <w:r>
          <w:rPr>
            <w:noProof/>
            <w:webHidden/>
          </w:rPr>
          <w:t>111</w:t>
        </w:r>
        <w:r>
          <w:rPr>
            <w:noProof/>
            <w:webHidden/>
          </w:rPr>
          <w:fldChar w:fldCharType="end"/>
        </w:r>
      </w:hyperlink>
    </w:p>
    <w:p w14:paraId="125526E9" w14:textId="04505148"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6" w:history="1">
        <w:r w:rsidRPr="00E34C43">
          <w:rPr>
            <w:rStyle w:val="Hipervnculo"/>
            <w:noProof/>
          </w:rPr>
          <w:t>Tabla 5.54 Tabla de Caso de Uso 54</w:t>
        </w:r>
        <w:r>
          <w:rPr>
            <w:noProof/>
            <w:webHidden/>
          </w:rPr>
          <w:tab/>
        </w:r>
        <w:r>
          <w:rPr>
            <w:noProof/>
            <w:webHidden/>
          </w:rPr>
          <w:fldChar w:fldCharType="begin"/>
        </w:r>
        <w:r>
          <w:rPr>
            <w:noProof/>
            <w:webHidden/>
          </w:rPr>
          <w:instrText xml:space="preserve"> PAGEREF _Toc201111976 \h </w:instrText>
        </w:r>
        <w:r>
          <w:rPr>
            <w:noProof/>
            <w:webHidden/>
          </w:rPr>
        </w:r>
        <w:r>
          <w:rPr>
            <w:noProof/>
            <w:webHidden/>
          </w:rPr>
          <w:fldChar w:fldCharType="separate"/>
        </w:r>
        <w:r>
          <w:rPr>
            <w:noProof/>
            <w:webHidden/>
          </w:rPr>
          <w:t>113</w:t>
        </w:r>
        <w:r>
          <w:rPr>
            <w:noProof/>
            <w:webHidden/>
          </w:rPr>
          <w:fldChar w:fldCharType="end"/>
        </w:r>
      </w:hyperlink>
    </w:p>
    <w:p w14:paraId="67C27FF9" w14:textId="0CC79E26"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7" w:history="1">
        <w:r w:rsidRPr="00E34C43">
          <w:rPr>
            <w:rStyle w:val="Hipervnculo"/>
            <w:noProof/>
          </w:rPr>
          <w:t>Tabla 5.55 Tabla de Caso de Uso 55</w:t>
        </w:r>
        <w:r>
          <w:rPr>
            <w:noProof/>
            <w:webHidden/>
          </w:rPr>
          <w:tab/>
        </w:r>
        <w:r>
          <w:rPr>
            <w:noProof/>
            <w:webHidden/>
          </w:rPr>
          <w:fldChar w:fldCharType="begin"/>
        </w:r>
        <w:r>
          <w:rPr>
            <w:noProof/>
            <w:webHidden/>
          </w:rPr>
          <w:instrText xml:space="preserve"> PAGEREF _Toc201111977 \h </w:instrText>
        </w:r>
        <w:r>
          <w:rPr>
            <w:noProof/>
            <w:webHidden/>
          </w:rPr>
        </w:r>
        <w:r>
          <w:rPr>
            <w:noProof/>
            <w:webHidden/>
          </w:rPr>
          <w:fldChar w:fldCharType="separate"/>
        </w:r>
        <w:r>
          <w:rPr>
            <w:noProof/>
            <w:webHidden/>
          </w:rPr>
          <w:t>114</w:t>
        </w:r>
        <w:r>
          <w:rPr>
            <w:noProof/>
            <w:webHidden/>
          </w:rPr>
          <w:fldChar w:fldCharType="end"/>
        </w:r>
      </w:hyperlink>
    </w:p>
    <w:p w14:paraId="2BB470AA" w14:textId="761F9B15" w:rsidR="009E79A0" w:rsidRDefault="009E79A0">
      <w:pPr>
        <w:pStyle w:val="Tabladeilustraciones"/>
        <w:tabs>
          <w:tab w:val="right" w:leader="dot" w:pos="9394"/>
        </w:tabs>
        <w:rPr>
          <w:rFonts w:asciiTheme="minorHAnsi" w:eastAsiaTheme="minorEastAsia" w:hAnsiTheme="minorHAnsi" w:cstheme="minorBidi"/>
          <w:noProof/>
          <w:kern w:val="2"/>
          <w14:ligatures w14:val="standardContextual"/>
        </w:rPr>
      </w:pPr>
      <w:hyperlink w:anchor="_Toc201111978" w:history="1">
        <w:r w:rsidRPr="00E34C43">
          <w:rPr>
            <w:rStyle w:val="Hipervnculo"/>
            <w:noProof/>
          </w:rPr>
          <w:t>Tabla 5.56 Tabla de Caso de Uso 56</w:t>
        </w:r>
        <w:r>
          <w:rPr>
            <w:noProof/>
            <w:webHidden/>
          </w:rPr>
          <w:tab/>
        </w:r>
        <w:r>
          <w:rPr>
            <w:noProof/>
            <w:webHidden/>
          </w:rPr>
          <w:fldChar w:fldCharType="begin"/>
        </w:r>
        <w:r>
          <w:rPr>
            <w:noProof/>
            <w:webHidden/>
          </w:rPr>
          <w:instrText xml:space="preserve"> PAGEREF _Toc201111978 \h </w:instrText>
        </w:r>
        <w:r>
          <w:rPr>
            <w:noProof/>
            <w:webHidden/>
          </w:rPr>
        </w:r>
        <w:r>
          <w:rPr>
            <w:noProof/>
            <w:webHidden/>
          </w:rPr>
          <w:fldChar w:fldCharType="separate"/>
        </w:r>
        <w:r>
          <w:rPr>
            <w:noProof/>
            <w:webHidden/>
          </w:rPr>
          <w:t>115</w:t>
        </w:r>
        <w:r>
          <w:rPr>
            <w:noProof/>
            <w:webHidden/>
          </w:rPr>
          <w:fldChar w:fldCharType="end"/>
        </w:r>
      </w:hyperlink>
    </w:p>
    <w:p w14:paraId="3D7ADBB8" w14:textId="4452F13D" w:rsidR="008E5CFF" w:rsidRPr="00996C76" w:rsidRDefault="00F2614F" w:rsidP="00E846E3">
      <w:pPr>
        <w:pStyle w:val="TDC2"/>
        <w:rPr>
          <w:rStyle w:val="Hipervnculo"/>
          <w:rFonts w:eastAsia="Arial"/>
        </w:rPr>
      </w:pPr>
      <w:r w:rsidRPr="00996C76">
        <w:rPr>
          <w:rStyle w:val="Hipervnculo"/>
        </w:rPr>
        <w:fldChar w:fldCharType="end"/>
      </w:r>
      <w:r w:rsidRPr="00996C76">
        <w:rPr>
          <w:rStyle w:val="Hipervnculo"/>
        </w:rPr>
        <w:br w:type="page"/>
      </w:r>
    </w:p>
    <w:p w14:paraId="2D4BFFCE" w14:textId="54462569" w:rsidR="008E5CFF" w:rsidRDefault="000D2A8F" w:rsidP="000D2A8F">
      <w:pPr>
        <w:pStyle w:val="Ttulo1"/>
        <w:numPr>
          <w:ilvl w:val="0"/>
          <w:numId w:val="51"/>
        </w:numPr>
        <w:spacing w:line="360" w:lineRule="auto"/>
        <w:rPr>
          <w:sz w:val="40"/>
          <w:szCs w:val="40"/>
        </w:rPr>
      </w:pPr>
      <w:bookmarkStart w:id="1" w:name="_Toc197459546"/>
      <w:r>
        <w:rPr>
          <w:sz w:val="40"/>
          <w:szCs w:val="40"/>
        </w:rPr>
        <w:lastRenderedPageBreak/>
        <w:t xml:space="preserve"> </w:t>
      </w:r>
      <w:bookmarkStart w:id="2" w:name="_Toc201111698"/>
      <w:r w:rsidR="0D55FF57" w:rsidRPr="0D55FF57">
        <w:rPr>
          <w:sz w:val="40"/>
          <w:szCs w:val="40"/>
        </w:rPr>
        <w:t>Contexto</w:t>
      </w:r>
      <w:bookmarkEnd w:id="1"/>
      <w:bookmarkEnd w:id="2"/>
    </w:p>
    <w:p w14:paraId="0CD949B3" w14:textId="3A78349E" w:rsidR="00052E5A" w:rsidRPr="003E76AA" w:rsidRDefault="003E76AA" w:rsidP="003E76AA">
      <w:pPr>
        <w:spacing w:before="240" w:after="240" w:line="360" w:lineRule="auto"/>
        <w:ind w:left="392"/>
        <w:jc w:val="both"/>
        <w:rPr>
          <w:rFonts w:ascii="Arial" w:eastAsia="Arial" w:hAnsi="Arial" w:cs="Arial"/>
        </w:rPr>
      </w:pPr>
      <w:r w:rsidRPr="003E76AA">
        <w:rPr>
          <w:rFonts w:ascii="Arial" w:eastAsia="Arial" w:hAnsi="Arial" w:cs="Arial"/>
        </w:rPr>
        <w:t>En esta sección se presenta el entorno general en el que se desarrollará el sistema, describiendo el propósito del proyecto, la organización involucrada y los principales desafíos que busca resolver. Se establecen las bases necesarias para comprender el origen y la necesidad de la solución propuesta.</w:t>
      </w:r>
    </w:p>
    <w:p w14:paraId="57A15322" w14:textId="4B391484" w:rsidR="008E5CFF" w:rsidRPr="007276D2" w:rsidRDefault="00BA5FAB" w:rsidP="001C3E5F">
      <w:pPr>
        <w:pStyle w:val="Ttulo2"/>
      </w:pPr>
      <w:bookmarkStart w:id="3" w:name="_Toc197459547"/>
      <w:bookmarkStart w:id="4" w:name="_Toc201111699"/>
      <w:r w:rsidRPr="007276D2">
        <w:t>Naturaleza del Proyecto</w:t>
      </w:r>
      <w:bookmarkEnd w:id="3"/>
      <w:bookmarkEnd w:id="4"/>
    </w:p>
    <w:p w14:paraId="62FF1C43"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El proyecto consiste en desarrollar un sistema de software orientado a la gestión integral de la clínica veterinaria de Club Entre Patitas. Su principal objetivo es mejorar los procesos administrativos y de atención médica, mejorando la eficiencia y organización interna del establecimiento.</w:t>
      </w:r>
    </w:p>
    <w:p w14:paraId="6FEC192B"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El sistema permitirá automatizar el registro de pacientes, facilitar el control de las citas médicas, gestionar de manera centralizada los historiales clínicos y administrar de forma más efectiva toda la información relacionada con los animales atendidos.</w:t>
      </w:r>
    </w:p>
    <w:p w14:paraId="4F8E76DD"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Durante el desarrollo, se priorizan aspectos clave como la usabilidad, la eficiencia en el manejo de datos y la adaptabilidad del sistema a las necesidades específicas de la clínica. De esta manera, se busca no solo agilizar el trabajo del personal, sino también elevar la calidad del servicio ofrecido a los dueños de las mascotas, garantizando una atención más rápida, precisa y organizada. Además de tener el mejor control de información de los pacientes que se atienden en la clínica y accionar de mejor manera teniendo su historial clínico.</w:t>
      </w:r>
    </w:p>
    <w:p w14:paraId="3366D971" w14:textId="58F1A473" w:rsidR="007A0BDB" w:rsidRPr="00181DF3" w:rsidRDefault="00BA5FAB" w:rsidP="004556C2">
      <w:pPr>
        <w:spacing w:line="360" w:lineRule="auto"/>
        <w:ind w:left="720"/>
        <w:jc w:val="both"/>
        <w:rPr>
          <w:rFonts w:ascii="Arial" w:eastAsia="Arial" w:hAnsi="Arial" w:cs="Arial"/>
        </w:rPr>
      </w:pPr>
      <w:r w:rsidRPr="00CF76B9">
        <w:rPr>
          <w:rFonts w:ascii="Arial" w:eastAsia="Arial" w:hAnsi="Arial" w:cs="Arial"/>
        </w:rPr>
        <w:t xml:space="preserve">Las Figuras 1.1 y 1.2 muestran la fachada y el interior del local de Club Entre Patitas. Este es el espacio donde normalmente se atiende a los pacientes y sus tutores. Las fotografías fueron tomadas de Google </w:t>
      </w:r>
      <w:proofErr w:type="spellStart"/>
      <w:r w:rsidRPr="00CF76B9">
        <w:rPr>
          <w:rFonts w:ascii="Arial" w:eastAsia="Arial" w:hAnsi="Arial" w:cs="Arial"/>
        </w:rPr>
        <w:t>Maps</w:t>
      </w:r>
      <w:proofErr w:type="spellEnd"/>
      <w:r w:rsidRPr="00CF76B9">
        <w:rPr>
          <w:rFonts w:ascii="Arial" w:eastAsia="Arial" w:hAnsi="Arial" w:cs="Arial"/>
        </w:rPr>
        <w:t xml:space="preserve"> para ser utilizadas como referencia visual.</w:t>
      </w:r>
      <w:bookmarkStart w:id="5" w:name="_heading=h.hzphynj7v6yz" w:colFirst="0" w:colLast="0"/>
      <w:bookmarkStart w:id="6" w:name="_heading=h.fg1lud8yhx7x" w:colFirst="0" w:colLast="0"/>
      <w:bookmarkEnd w:id="5"/>
      <w:bookmarkEnd w:id="6"/>
      <w:r w:rsidRPr="543336F1">
        <w:rPr>
          <w:rFonts w:ascii="Arial" w:eastAsia="Arial" w:hAnsi="Arial" w:cs="Arial"/>
        </w:rPr>
        <w:br w:type="page"/>
      </w:r>
    </w:p>
    <w:p w14:paraId="142C6D58" w14:textId="06835DB3" w:rsidR="000D2A8F" w:rsidRDefault="000D2A8F" w:rsidP="000D2A8F">
      <w:pPr>
        <w:pStyle w:val="Sinespaciado"/>
      </w:pPr>
      <w:bookmarkStart w:id="7" w:name="_Toc201111758"/>
      <w:r>
        <w:lastRenderedPageBreak/>
        <w:t xml:space="preserve">Figura </w:t>
      </w:r>
      <w:r w:rsidR="004D7BE2">
        <w:fldChar w:fldCharType="begin"/>
      </w:r>
      <w:r w:rsidR="004D7BE2">
        <w:instrText xml:space="preserve"> STYLEREF 1 \s </w:instrText>
      </w:r>
      <w:r w:rsidR="004D7BE2">
        <w:fldChar w:fldCharType="separate"/>
      </w:r>
      <w:r w:rsidR="004D7BE2">
        <w:rPr>
          <w:noProof/>
        </w:rPr>
        <w:t>1</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1</w:t>
      </w:r>
      <w:r w:rsidR="004D7BE2">
        <w:fldChar w:fldCharType="end"/>
      </w:r>
      <w:r>
        <w:t xml:space="preserve"> </w:t>
      </w:r>
      <w:r w:rsidRPr="00743DC4">
        <w:t>Fotografía de la fachada externa del local que se encuentra en Francisco Bilbao 2419, 7510950 Providencia, Región Metropolitana</w:t>
      </w:r>
      <w:bookmarkEnd w:id="7"/>
    </w:p>
    <w:p w14:paraId="5F41CE50" w14:textId="7DB8BE3B" w:rsidR="008E5CFF" w:rsidRPr="00CF76B9" w:rsidRDefault="00BA5FAB" w:rsidP="004556C2">
      <w:pPr>
        <w:spacing w:line="360" w:lineRule="auto"/>
        <w:ind w:left="720"/>
        <w:jc w:val="center"/>
        <w:rPr>
          <w:rFonts w:ascii="Arial" w:eastAsia="Arial" w:hAnsi="Arial" w:cs="Arial"/>
        </w:rPr>
      </w:pPr>
      <w:r>
        <w:rPr>
          <w:noProof/>
        </w:rPr>
        <w:drawing>
          <wp:inline distT="0" distB="0" distL="0" distR="0" wp14:anchorId="75937F4A" wp14:editId="0B105426">
            <wp:extent cx="3300413" cy="3274493"/>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t="12784" b="12892"/>
                    <a:stretch>
                      <a:fillRect/>
                    </a:stretch>
                  </pic:blipFill>
                  <pic:spPr>
                    <a:xfrm>
                      <a:off x="0" y="0"/>
                      <a:ext cx="3300413" cy="3274493"/>
                    </a:xfrm>
                    <a:prstGeom prst="rect">
                      <a:avLst/>
                    </a:prstGeom>
                    <a:ln/>
                  </pic:spPr>
                </pic:pic>
              </a:graphicData>
            </a:graphic>
          </wp:inline>
        </w:drawing>
      </w:r>
    </w:p>
    <w:p w14:paraId="024EBC77" w14:textId="59B10EDA" w:rsidR="008E5CFF" w:rsidRDefault="00BA5FAB" w:rsidP="004556C2">
      <w:pPr>
        <w:spacing w:line="360" w:lineRule="auto"/>
        <w:ind w:left="720"/>
        <w:jc w:val="right"/>
        <w:rPr>
          <w:rFonts w:ascii="Arial" w:eastAsia="Arial" w:hAnsi="Arial" w:cs="Arial"/>
          <w:i/>
          <w:sz w:val="22"/>
          <w:szCs w:val="22"/>
        </w:rPr>
      </w:pPr>
      <w:r w:rsidRPr="00CF76B9">
        <w:rPr>
          <w:rFonts w:ascii="Arial" w:eastAsia="Arial" w:hAnsi="Arial" w:cs="Arial"/>
          <w:i/>
          <w:sz w:val="22"/>
          <w:szCs w:val="22"/>
        </w:rPr>
        <w:t xml:space="preserve">Fuente: Imagen obtenida de Google </w:t>
      </w:r>
      <w:proofErr w:type="spellStart"/>
      <w:r w:rsidRPr="00CF76B9">
        <w:rPr>
          <w:rFonts w:ascii="Arial" w:eastAsia="Arial" w:hAnsi="Arial" w:cs="Arial"/>
          <w:i/>
          <w:sz w:val="22"/>
          <w:szCs w:val="22"/>
        </w:rPr>
        <w:t>Maps</w:t>
      </w:r>
      <w:proofErr w:type="spellEnd"/>
      <w:r w:rsidRPr="00CF76B9">
        <w:rPr>
          <w:rFonts w:ascii="Arial" w:eastAsia="Arial" w:hAnsi="Arial" w:cs="Arial"/>
          <w:i/>
          <w:sz w:val="22"/>
          <w:szCs w:val="22"/>
        </w:rPr>
        <w:t xml:space="preserve"> de Club Entre Patitas, utilizada con fines académicos para el curso Ingeniería de Software I (2025) de la Universidad Andrés Bello.</w:t>
      </w:r>
      <w:bookmarkStart w:id="8" w:name="_heading=h.x59p6qm5rbet" w:colFirst="0" w:colLast="0"/>
      <w:bookmarkStart w:id="9" w:name="_heading=h.o9wufz7v8tdm" w:colFirst="0" w:colLast="0"/>
      <w:bookmarkStart w:id="10" w:name="_heading=h.45sqmjpl2e0n" w:colFirst="0" w:colLast="0"/>
      <w:bookmarkEnd w:id="8"/>
      <w:bookmarkEnd w:id="9"/>
      <w:bookmarkEnd w:id="10"/>
    </w:p>
    <w:p w14:paraId="619E8E2E" w14:textId="77777777" w:rsidR="00056310" w:rsidRDefault="00056310" w:rsidP="004556C2">
      <w:pPr>
        <w:spacing w:line="360" w:lineRule="auto"/>
        <w:ind w:left="720"/>
        <w:jc w:val="right"/>
        <w:rPr>
          <w:rFonts w:ascii="Arial" w:eastAsia="Arial" w:hAnsi="Arial" w:cs="Arial"/>
          <w:i/>
          <w:sz w:val="22"/>
          <w:szCs w:val="22"/>
        </w:rPr>
      </w:pPr>
    </w:p>
    <w:p w14:paraId="089E56D3" w14:textId="77777777" w:rsidR="00056310" w:rsidRDefault="00056310" w:rsidP="004556C2">
      <w:pPr>
        <w:spacing w:line="360" w:lineRule="auto"/>
        <w:ind w:left="720"/>
        <w:jc w:val="right"/>
        <w:rPr>
          <w:rFonts w:ascii="Arial" w:eastAsia="Arial" w:hAnsi="Arial" w:cs="Arial"/>
          <w:i/>
          <w:sz w:val="22"/>
          <w:szCs w:val="22"/>
        </w:rPr>
      </w:pPr>
    </w:p>
    <w:p w14:paraId="479324E7" w14:textId="77777777" w:rsidR="00056310" w:rsidRDefault="00056310" w:rsidP="004556C2">
      <w:pPr>
        <w:spacing w:line="360" w:lineRule="auto"/>
        <w:ind w:left="720"/>
        <w:jc w:val="right"/>
        <w:rPr>
          <w:rFonts w:ascii="Arial" w:eastAsia="Arial" w:hAnsi="Arial" w:cs="Arial"/>
          <w:i/>
          <w:sz w:val="22"/>
          <w:szCs w:val="22"/>
        </w:rPr>
      </w:pPr>
    </w:p>
    <w:p w14:paraId="37C2B600" w14:textId="77777777" w:rsidR="00056310" w:rsidRDefault="00056310" w:rsidP="004556C2">
      <w:pPr>
        <w:spacing w:line="360" w:lineRule="auto"/>
        <w:ind w:left="720"/>
        <w:jc w:val="right"/>
        <w:rPr>
          <w:rFonts w:ascii="Arial" w:eastAsia="Arial" w:hAnsi="Arial" w:cs="Arial"/>
          <w:i/>
          <w:sz w:val="22"/>
          <w:szCs w:val="22"/>
        </w:rPr>
      </w:pPr>
    </w:p>
    <w:p w14:paraId="19B0910A" w14:textId="77777777" w:rsidR="00056310" w:rsidRDefault="00056310" w:rsidP="004556C2">
      <w:pPr>
        <w:spacing w:line="360" w:lineRule="auto"/>
        <w:ind w:left="720"/>
        <w:jc w:val="right"/>
        <w:rPr>
          <w:rFonts w:ascii="Arial" w:eastAsia="Arial" w:hAnsi="Arial" w:cs="Arial"/>
          <w:i/>
          <w:sz w:val="22"/>
          <w:szCs w:val="22"/>
        </w:rPr>
      </w:pPr>
    </w:p>
    <w:p w14:paraId="791BD631" w14:textId="77777777" w:rsidR="00056310" w:rsidRDefault="00056310" w:rsidP="004556C2">
      <w:pPr>
        <w:spacing w:line="360" w:lineRule="auto"/>
        <w:ind w:left="720"/>
        <w:jc w:val="right"/>
        <w:rPr>
          <w:rFonts w:ascii="Arial" w:eastAsia="Arial" w:hAnsi="Arial" w:cs="Arial"/>
          <w:i/>
          <w:sz w:val="22"/>
          <w:szCs w:val="22"/>
        </w:rPr>
      </w:pPr>
    </w:p>
    <w:p w14:paraId="76575311" w14:textId="77777777" w:rsidR="00056310" w:rsidRDefault="00056310" w:rsidP="004556C2">
      <w:pPr>
        <w:spacing w:line="360" w:lineRule="auto"/>
        <w:ind w:left="720"/>
        <w:jc w:val="right"/>
        <w:rPr>
          <w:rFonts w:ascii="Arial" w:eastAsia="Arial" w:hAnsi="Arial" w:cs="Arial"/>
          <w:i/>
          <w:sz w:val="22"/>
          <w:szCs w:val="22"/>
        </w:rPr>
      </w:pPr>
    </w:p>
    <w:p w14:paraId="39D33081" w14:textId="77777777" w:rsidR="00056310" w:rsidRDefault="00056310" w:rsidP="004556C2">
      <w:pPr>
        <w:spacing w:line="360" w:lineRule="auto"/>
        <w:ind w:left="720"/>
        <w:jc w:val="right"/>
        <w:rPr>
          <w:rFonts w:ascii="Arial" w:eastAsia="Arial" w:hAnsi="Arial" w:cs="Arial"/>
          <w:i/>
          <w:sz w:val="22"/>
          <w:szCs w:val="22"/>
        </w:rPr>
      </w:pPr>
    </w:p>
    <w:p w14:paraId="0562273F" w14:textId="77777777" w:rsidR="00056310" w:rsidRPr="00CF76B9" w:rsidRDefault="00056310" w:rsidP="004556C2">
      <w:pPr>
        <w:spacing w:line="360" w:lineRule="auto"/>
        <w:ind w:left="720"/>
        <w:jc w:val="right"/>
        <w:rPr>
          <w:rFonts w:ascii="Arial" w:eastAsia="Arial" w:hAnsi="Arial" w:cs="Arial"/>
          <w:i/>
          <w:sz w:val="22"/>
          <w:szCs w:val="22"/>
        </w:rPr>
      </w:pPr>
    </w:p>
    <w:p w14:paraId="0F197425" w14:textId="78AE599E" w:rsidR="007A0BDB" w:rsidRPr="00E500D7" w:rsidRDefault="27E22AB6" w:rsidP="00056310">
      <w:pPr>
        <w:pStyle w:val="Sinespaciado"/>
        <w:spacing w:line="276" w:lineRule="auto"/>
      </w:pPr>
      <w:bookmarkStart w:id="11" w:name="_Toc201106481"/>
      <w:bookmarkStart w:id="12" w:name="_Toc201111759"/>
      <w:r w:rsidRPr="23E7B3ED">
        <w:lastRenderedPageBreak/>
        <w:t>Figura</w:t>
      </w:r>
      <w:r w:rsidR="006B4F63">
        <w:t xml:space="preserve"> </w:t>
      </w:r>
      <w:r w:rsidR="004D7BE2">
        <w:fldChar w:fldCharType="begin"/>
      </w:r>
      <w:r w:rsidR="004D7BE2">
        <w:instrText xml:space="preserve"> STYLEREF 1 \s </w:instrText>
      </w:r>
      <w:r w:rsidR="004D7BE2">
        <w:fldChar w:fldCharType="separate"/>
      </w:r>
      <w:r w:rsidR="004D7BE2">
        <w:rPr>
          <w:noProof/>
        </w:rPr>
        <w:t>1</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2</w:t>
      </w:r>
      <w:r w:rsidR="004D7BE2">
        <w:fldChar w:fldCharType="end"/>
      </w:r>
      <w:r w:rsidRPr="23E7B3ED">
        <w:t xml:space="preserve"> "Fotografía del interior del local ubicado en Francisco Bilbao 2419, 7510950, Providencia, Región Metropolitana."</w:t>
      </w:r>
      <w:bookmarkEnd w:id="11"/>
      <w:bookmarkEnd w:id="12"/>
    </w:p>
    <w:p w14:paraId="309D05FC" w14:textId="77777777" w:rsidR="008E5CFF" w:rsidRPr="00CF76B9" w:rsidRDefault="00BA5FAB" w:rsidP="004556C2">
      <w:pPr>
        <w:spacing w:line="360" w:lineRule="auto"/>
        <w:ind w:left="720"/>
        <w:jc w:val="center"/>
        <w:rPr>
          <w:rFonts w:ascii="Arial" w:eastAsia="Arial" w:hAnsi="Arial" w:cs="Arial"/>
        </w:rPr>
      </w:pPr>
      <w:r>
        <w:rPr>
          <w:noProof/>
        </w:rPr>
        <w:drawing>
          <wp:inline distT="0" distB="0" distL="0" distR="0" wp14:anchorId="7948784A" wp14:editId="0A618D72">
            <wp:extent cx="3262313" cy="3945519"/>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b="9371"/>
                    <a:stretch>
                      <a:fillRect/>
                    </a:stretch>
                  </pic:blipFill>
                  <pic:spPr>
                    <a:xfrm>
                      <a:off x="0" y="0"/>
                      <a:ext cx="3262313" cy="3945519"/>
                    </a:xfrm>
                    <a:prstGeom prst="rect">
                      <a:avLst/>
                    </a:prstGeom>
                    <a:ln/>
                  </pic:spPr>
                </pic:pic>
              </a:graphicData>
            </a:graphic>
          </wp:inline>
        </w:drawing>
      </w:r>
    </w:p>
    <w:p w14:paraId="4A9BE716" w14:textId="77777777" w:rsidR="003E2A1E" w:rsidRDefault="00BA5FAB" w:rsidP="004556C2">
      <w:pPr>
        <w:spacing w:line="360" w:lineRule="auto"/>
        <w:ind w:left="720"/>
        <w:jc w:val="right"/>
        <w:rPr>
          <w:rFonts w:ascii="Arial" w:eastAsia="Arial" w:hAnsi="Arial" w:cs="Arial"/>
          <w:i/>
          <w:sz w:val="22"/>
          <w:szCs w:val="22"/>
        </w:rPr>
      </w:pPr>
      <w:r w:rsidRPr="00CF76B9">
        <w:rPr>
          <w:rFonts w:ascii="Arial" w:eastAsia="Arial" w:hAnsi="Arial" w:cs="Arial"/>
          <w:i/>
          <w:sz w:val="22"/>
          <w:szCs w:val="22"/>
        </w:rPr>
        <w:t xml:space="preserve">Fuente: Imagen obtenida de Google </w:t>
      </w:r>
      <w:proofErr w:type="spellStart"/>
      <w:r w:rsidRPr="00CF76B9">
        <w:rPr>
          <w:rFonts w:ascii="Arial" w:eastAsia="Arial" w:hAnsi="Arial" w:cs="Arial"/>
          <w:i/>
          <w:sz w:val="22"/>
          <w:szCs w:val="22"/>
        </w:rPr>
        <w:t>Maps</w:t>
      </w:r>
      <w:proofErr w:type="spellEnd"/>
      <w:r w:rsidRPr="00CF76B9">
        <w:rPr>
          <w:rFonts w:ascii="Arial" w:eastAsia="Arial" w:hAnsi="Arial" w:cs="Arial"/>
          <w:i/>
          <w:sz w:val="22"/>
          <w:szCs w:val="22"/>
        </w:rPr>
        <w:t xml:space="preserve"> de Club Entre Patitas, utilizada con fines académicos para el curso Ingeniería de Software I (2025) de la Universidad Andrés Bello</w:t>
      </w:r>
    </w:p>
    <w:p w14:paraId="5DC61E2D" w14:textId="77777777" w:rsidR="003E2A1E" w:rsidRDefault="003E2A1E" w:rsidP="004556C2">
      <w:pPr>
        <w:spacing w:line="360" w:lineRule="auto"/>
        <w:ind w:left="720"/>
        <w:jc w:val="right"/>
        <w:rPr>
          <w:rFonts w:ascii="Arial" w:eastAsia="Arial" w:hAnsi="Arial" w:cs="Arial"/>
          <w:i/>
          <w:sz w:val="22"/>
          <w:szCs w:val="22"/>
        </w:rPr>
      </w:pPr>
    </w:p>
    <w:p w14:paraId="241BFF15" w14:textId="77777777" w:rsidR="003E2A1E" w:rsidRDefault="003E2A1E" w:rsidP="004556C2">
      <w:pPr>
        <w:spacing w:line="360" w:lineRule="auto"/>
        <w:ind w:left="720"/>
        <w:jc w:val="right"/>
        <w:rPr>
          <w:rFonts w:ascii="Arial" w:eastAsia="Arial" w:hAnsi="Arial" w:cs="Arial"/>
          <w:i/>
          <w:sz w:val="22"/>
          <w:szCs w:val="22"/>
        </w:rPr>
      </w:pPr>
    </w:p>
    <w:p w14:paraId="10B70471" w14:textId="77777777" w:rsidR="003E2A1E" w:rsidRDefault="003E2A1E" w:rsidP="004556C2">
      <w:pPr>
        <w:spacing w:line="360" w:lineRule="auto"/>
        <w:ind w:left="720"/>
        <w:jc w:val="right"/>
        <w:rPr>
          <w:rFonts w:ascii="Arial" w:eastAsia="Arial" w:hAnsi="Arial" w:cs="Arial"/>
          <w:i/>
          <w:sz w:val="22"/>
          <w:szCs w:val="22"/>
        </w:rPr>
      </w:pPr>
    </w:p>
    <w:p w14:paraId="136EF80A" w14:textId="77777777" w:rsidR="003E2A1E" w:rsidRDefault="003E2A1E" w:rsidP="004556C2">
      <w:pPr>
        <w:spacing w:line="360" w:lineRule="auto"/>
        <w:ind w:left="720"/>
        <w:jc w:val="right"/>
        <w:rPr>
          <w:rFonts w:ascii="Arial" w:eastAsia="Arial" w:hAnsi="Arial" w:cs="Arial"/>
          <w:i/>
          <w:sz w:val="22"/>
          <w:szCs w:val="22"/>
        </w:rPr>
      </w:pPr>
    </w:p>
    <w:p w14:paraId="4251DF5A" w14:textId="77777777" w:rsidR="003E2A1E" w:rsidRDefault="003E2A1E" w:rsidP="004556C2">
      <w:pPr>
        <w:spacing w:line="360" w:lineRule="auto"/>
        <w:ind w:left="720"/>
        <w:jc w:val="right"/>
        <w:rPr>
          <w:rFonts w:ascii="Arial" w:eastAsia="Arial" w:hAnsi="Arial" w:cs="Arial"/>
          <w:i/>
          <w:sz w:val="22"/>
          <w:szCs w:val="22"/>
        </w:rPr>
      </w:pPr>
    </w:p>
    <w:p w14:paraId="41E3089F" w14:textId="77777777" w:rsidR="003E2A1E" w:rsidRDefault="003E2A1E" w:rsidP="004556C2">
      <w:pPr>
        <w:spacing w:line="360" w:lineRule="auto"/>
        <w:ind w:left="720"/>
        <w:jc w:val="right"/>
        <w:rPr>
          <w:rFonts w:ascii="Arial" w:eastAsia="Arial" w:hAnsi="Arial" w:cs="Arial"/>
          <w:i/>
          <w:sz w:val="22"/>
          <w:szCs w:val="22"/>
        </w:rPr>
      </w:pPr>
    </w:p>
    <w:p w14:paraId="3A311C67" w14:textId="77777777" w:rsidR="003E2A1E" w:rsidRDefault="003E2A1E" w:rsidP="004556C2">
      <w:pPr>
        <w:spacing w:line="360" w:lineRule="auto"/>
        <w:ind w:left="720"/>
        <w:jc w:val="right"/>
        <w:rPr>
          <w:rFonts w:ascii="Arial" w:eastAsia="Arial" w:hAnsi="Arial" w:cs="Arial"/>
          <w:i/>
          <w:sz w:val="22"/>
          <w:szCs w:val="22"/>
        </w:rPr>
      </w:pPr>
    </w:p>
    <w:p w14:paraId="4EF8297A" w14:textId="3DCE9B85" w:rsidR="008E5CFF" w:rsidRPr="00CF76B9" w:rsidRDefault="00BA5FAB" w:rsidP="004556C2">
      <w:pPr>
        <w:spacing w:line="360" w:lineRule="auto"/>
        <w:ind w:left="720"/>
        <w:jc w:val="right"/>
        <w:rPr>
          <w:rFonts w:ascii="Arial" w:eastAsia="Arial" w:hAnsi="Arial" w:cs="Arial"/>
          <w:i/>
          <w:sz w:val="22"/>
          <w:szCs w:val="22"/>
        </w:rPr>
      </w:pPr>
      <w:r w:rsidRPr="00CF76B9">
        <w:rPr>
          <w:rFonts w:ascii="Arial" w:eastAsia="Arial" w:hAnsi="Arial" w:cs="Arial"/>
          <w:i/>
          <w:sz w:val="22"/>
          <w:szCs w:val="22"/>
        </w:rPr>
        <w:t>.</w:t>
      </w:r>
    </w:p>
    <w:p w14:paraId="529E15DE" w14:textId="55DE9E39" w:rsidR="00CE60FB" w:rsidRPr="00CE60FB" w:rsidRDefault="00BA5FAB" w:rsidP="001C3E5F">
      <w:pPr>
        <w:pStyle w:val="Ttulo2"/>
      </w:pPr>
      <w:bookmarkStart w:id="13" w:name="_Toc197459548"/>
      <w:bookmarkStart w:id="14" w:name="_Toc201111700"/>
      <w:r w:rsidRPr="001928DC">
        <w:lastRenderedPageBreak/>
        <w:t>Organización</w:t>
      </w:r>
      <w:bookmarkEnd w:id="13"/>
      <w:bookmarkEnd w:id="14"/>
    </w:p>
    <w:p w14:paraId="64DE86CB"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 xml:space="preserve">La estructura organizacional de la clínica veterinaria del Club Entre Patitas está encabezada por los dueños y directores generales de la empresa: la doctora Cynthia Zepeda (+56974997063) y Gonzalo Orellana (+56973390998), quienes lideran tanto las clínicas como las veterinarias del negocio, tomando decisiones administrativas, operativas y estratégicas. </w:t>
      </w:r>
    </w:p>
    <w:p w14:paraId="47E6106F"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Bajo su dirección, se encuentra el equipo veterinario, conformado por:</w:t>
      </w:r>
    </w:p>
    <w:p w14:paraId="31F486F6" w14:textId="7602B980" w:rsidR="006A0924" w:rsidRPr="006A0924" w:rsidRDefault="00BA5FAB" w:rsidP="00225EAC">
      <w:pPr>
        <w:numPr>
          <w:ilvl w:val="0"/>
          <w:numId w:val="23"/>
        </w:numPr>
        <w:spacing w:before="240" w:after="240" w:line="360" w:lineRule="auto"/>
        <w:ind w:left="1440"/>
        <w:jc w:val="both"/>
        <w:rPr>
          <w:rFonts w:ascii="Arial" w:eastAsia="Arial" w:hAnsi="Arial" w:cs="Arial"/>
        </w:rPr>
      </w:pPr>
      <w:r w:rsidRPr="006A0924">
        <w:rPr>
          <w:rFonts w:ascii="Arial" w:eastAsia="Arial" w:hAnsi="Arial" w:cs="Arial"/>
        </w:rPr>
        <w:t>Valentina Herrera, quien desempeña el cargo de veterinaria jefe del hospital, siendo la responsable de coordinar y supervisar el área médica.</w:t>
      </w:r>
    </w:p>
    <w:p w14:paraId="1105CB8E" w14:textId="183626BB" w:rsidR="008E5CFF" w:rsidRPr="006A0924" w:rsidRDefault="00BA5FAB" w:rsidP="00225EAC">
      <w:pPr>
        <w:numPr>
          <w:ilvl w:val="0"/>
          <w:numId w:val="23"/>
        </w:numPr>
        <w:spacing w:before="240" w:after="240" w:line="360" w:lineRule="auto"/>
        <w:ind w:left="1440"/>
        <w:jc w:val="both"/>
        <w:rPr>
          <w:rFonts w:ascii="Arial" w:eastAsia="Arial" w:hAnsi="Arial" w:cs="Arial"/>
        </w:rPr>
      </w:pPr>
      <w:r w:rsidRPr="006A0924">
        <w:rPr>
          <w:rFonts w:ascii="Arial" w:eastAsia="Arial" w:hAnsi="Arial" w:cs="Arial"/>
        </w:rPr>
        <w:t>Isidora Zurita, veterinaria, encargada de la atención directa de los pacientes y el seguimiento de tratamientos.</w:t>
      </w:r>
    </w:p>
    <w:p w14:paraId="265ECB99" w14:textId="13755B24" w:rsidR="008E5CFF" w:rsidRPr="006A0924" w:rsidRDefault="00BA5FAB" w:rsidP="00225EAC">
      <w:pPr>
        <w:numPr>
          <w:ilvl w:val="0"/>
          <w:numId w:val="23"/>
        </w:numPr>
        <w:spacing w:before="240" w:after="240" w:line="360" w:lineRule="auto"/>
        <w:ind w:left="1440"/>
        <w:jc w:val="both"/>
        <w:rPr>
          <w:rFonts w:ascii="Arial" w:eastAsia="Arial" w:hAnsi="Arial" w:cs="Arial"/>
        </w:rPr>
      </w:pPr>
      <w:r w:rsidRPr="006A0924">
        <w:rPr>
          <w:rFonts w:ascii="Arial" w:eastAsia="Arial" w:hAnsi="Arial" w:cs="Arial"/>
        </w:rPr>
        <w:t xml:space="preserve">Valentina Escobar, </w:t>
      </w:r>
      <w:r w:rsidR="002F0DD6" w:rsidRPr="006A0924">
        <w:rPr>
          <w:rFonts w:ascii="Arial" w:eastAsia="Arial" w:hAnsi="Arial" w:cs="Arial"/>
        </w:rPr>
        <w:t>técnico veterinario</w:t>
      </w:r>
      <w:r w:rsidRPr="006A0924">
        <w:rPr>
          <w:rFonts w:ascii="Arial" w:eastAsia="Arial" w:hAnsi="Arial" w:cs="Arial"/>
        </w:rPr>
        <w:t>, quien asiste en los procedimientos médicos y en el cuidado de los animales</w:t>
      </w:r>
      <w:r w:rsidR="00CC1DDE" w:rsidRPr="006A0924">
        <w:rPr>
          <w:rFonts w:ascii="Arial" w:eastAsia="Arial" w:hAnsi="Arial" w:cs="Arial"/>
        </w:rPr>
        <w:t>.</w:t>
      </w:r>
    </w:p>
    <w:p w14:paraId="1DB56B39"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Además, dentro del equipo operativo se encuentran los peluqueros, quienes tienen un rol fundamental en el cuidado estético y bienestar general de las mascotas.</w:t>
      </w:r>
    </w:p>
    <w:p w14:paraId="53DF3DDA"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Esta estructura permite una distribución clara de funciones, fomentando el trabajo en equipo y una atención integral a los pacientes.</w:t>
      </w:r>
    </w:p>
    <w:p w14:paraId="3654AD5C" w14:textId="46A44CA9"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 xml:space="preserve">Las ubicaciones de la veterinarias </w:t>
      </w:r>
      <w:r w:rsidR="002F0DD6" w:rsidRPr="00CF76B9">
        <w:rPr>
          <w:rFonts w:ascii="Arial" w:eastAsia="Arial" w:hAnsi="Arial" w:cs="Arial"/>
        </w:rPr>
        <w:t>y</w:t>
      </w:r>
      <w:r w:rsidRPr="00CF76B9">
        <w:rPr>
          <w:rFonts w:ascii="Arial" w:eastAsia="Arial" w:hAnsi="Arial" w:cs="Arial"/>
        </w:rPr>
        <w:t xml:space="preserve"> clínica veterinaria de Club Entre Patitas son:</w:t>
      </w:r>
    </w:p>
    <w:p w14:paraId="280B1DED" w14:textId="6A4297EC" w:rsidR="008E5CFF" w:rsidRPr="003E2A1E" w:rsidRDefault="00BA5FAB" w:rsidP="00225EAC">
      <w:pPr>
        <w:numPr>
          <w:ilvl w:val="0"/>
          <w:numId w:val="23"/>
        </w:numPr>
        <w:spacing w:before="240" w:after="240" w:line="360" w:lineRule="auto"/>
        <w:ind w:left="1440"/>
        <w:jc w:val="both"/>
        <w:rPr>
          <w:rFonts w:ascii="Arial" w:eastAsia="Arial" w:hAnsi="Arial" w:cs="Arial"/>
        </w:rPr>
      </w:pPr>
      <w:r w:rsidRPr="00CF76B9">
        <w:rPr>
          <w:rFonts w:ascii="Arial" w:eastAsia="Arial" w:hAnsi="Arial" w:cs="Arial"/>
        </w:rPr>
        <w:t>Veterinaria Club Entre Patitas Segunda Sucursal Eliodoro Yáñez 2887, 7510340 Santiago, Providencia, Región Metropolitana</w:t>
      </w:r>
    </w:p>
    <w:p w14:paraId="6F7470B9" w14:textId="5272A43F" w:rsidR="008E5CFF" w:rsidRPr="003E2A1E" w:rsidRDefault="002F0DD6" w:rsidP="00225EAC">
      <w:pPr>
        <w:numPr>
          <w:ilvl w:val="0"/>
          <w:numId w:val="35"/>
        </w:numPr>
        <w:spacing w:before="240" w:after="240" w:line="360" w:lineRule="auto"/>
        <w:ind w:left="1440"/>
        <w:jc w:val="both"/>
        <w:rPr>
          <w:rFonts w:ascii="Arial" w:eastAsia="Arial" w:hAnsi="Arial" w:cs="Arial"/>
        </w:rPr>
      </w:pPr>
      <w:r w:rsidRPr="00CF76B9">
        <w:rPr>
          <w:rFonts w:ascii="Arial" w:eastAsia="Arial" w:hAnsi="Arial" w:cs="Arial"/>
        </w:rPr>
        <w:t>Veterinaria Club Entre Patitas Primera Sucursal Francisco Bilbao 2419, 7510950 Providencia, Región Metropolitana</w:t>
      </w:r>
    </w:p>
    <w:p w14:paraId="0A7195D0" w14:textId="590B21F5" w:rsidR="008E5CFF" w:rsidRPr="00181DF3" w:rsidRDefault="00BA5FAB" w:rsidP="00225EAC">
      <w:pPr>
        <w:numPr>
          <w:ilvl w:val="0"/>
          <w:numId w:val="31"/>
        </w:numPr>
        <w:spacing w:before="240" w:after="240" w:line="360" w:lineRule="auto"/>
        <w:ind w:left="1440"/>
        <w:jc w:val="both"/>
        <w:rPr>
          <w:rFonts w:ascii="Arial" w:eastAsia="Arial" w:hAnsi="Arial" w:cs="Arial"/>
        </w:rPr>
      </w:pPr>
      <w:r w:rsidRPr="00CF76B9">
        <w:rPr>
          <w:rFonts w:ascii="Arial" w:eastAsia="Arial" w:hAnsi="Arial" w:cs="Arial"/>
        </w:rPr>
        <w:t>Clínica CVI Los leones Av. Los Leones 2108, 7500000 Providencia, Región Metropolitana</w:t>
      </w:r>
    </w:p>
    <w:p w14:paraId="428D06B5" w14:textId="57C27065" w:rsidR="008E5CFF" w:rsidRPr="00CF76B9" w:rsidRDefault="00BA5FAB" w:rsidP="004556C2">
      <w:pPr>
        <w:spacing w:line="360" w:lineRule="auto"/>
        <w:ind w:left="720"/>
        <w:jc w:val="both"/>
        <w:rPr>
          <w:rFonts w:ascii="Arial" w:eastAsia="Arial" w:hAnsi="Arial" w:cs="Arial"/>
        </w:rPr>
      </w:pPr>
      <w:bookmarkStart w:id="15" w:name="_heading=h.ny3m20fv2sku" w:colFirst="0" w:colLast="0"/>
      <w:bookmarkEnd w:id="15"/>
      <w:r w:rsidRPr="00CF76B9">
        <w:rPr>
          <w:rFonts w:ascii="Arial" w:eastAsia="Arial" w:hAnsi="Arial" w:cs="Arial"/>
        </w:rPr>
        <w:lastRenderedPageBreak/>
        <w:t xml:space="preserve">A </w:t>
      </w:r>
      <w:r w:rsidR="002F0DD6" w:rsidRPr="00CF76B9">
        <w:rPr>
          <w:rFonts w:ascii="Arial" w:eastAsia="Arial" w:hAnsi="Arial" w:cs="Arial"/>
        </w:rPr>
        <w:t>continuación,</w:t>
      </w:r>
      <w:r w:rsidRPr="00CF76B9">
        <w:rPr>
          <w:rFonts w:ascii="Arial" w:eastAsia="Arial" w:hAnsi="Arial" w:cs="Arial"/>
        </w:rPr>
        <w:t xml:space="preserve"> se muestra la Figura 1.3 muestra a la dueña y veterinaria del Club Entre Patitas junto a algunos de sus pacientes. Esta imagen refleja la cercanía y dedicación en la atención a las mascotas, resaltando el compromiso del equipo con el bienestar animal.</w:t>
      </w:r>
    </w:p>
    <w:p w14:paraId="123A75AF" w14:textId="44C40D79" w:rsidR="007A0BDB" w:rsidRPr="00E500D7" w:rsidRDefault="27E22AB6" w:rsidP="00056310">
      <w:pPr>
        <w:pStyle w:val="Sinespaciado"/>
      </w:pPr>
      <w:bookmarkStart w:id="16" w:name="_heading=h.r0p5rxkhqh4b"/>
      <w:bookmarkStart w:id="17" w:name="_Toc201106482"/>
      <w:bookmarkStart w:id="18" w:name="_Toc201111760"/>
      <w:bookmarkEnd w:id="16"/>
      <w:r w:rsidRPr="23E7B3ED">
        <w:t xml:space="preserve">Figura </w:t>
      </w:r>
      <w:r w:rsidR="1653BF8E" w:rsidRPr="23E7B3ED">
        <w:t>1</w:t>
      </w:r>
      <w:r w:rsidR="004D7BE2">
        <w:t>.</w:t>
      </w:r>
      <w:r w:rsidR="004D7BE2">
        <w:fldChar w:fldCharType="begin"/>
      </w:r>
      <w:r w:rsidR="004D7BE2">
        <w:instrText xml:space="preserve"> SEQ Figura \* ARABIC \s 1 </w:instrText>
      </w:r>
      <w:r w:rsidR="004D7BE2">
        <w:fldChar w:fldCharType="separate"/>
      </w:r>
      <w:r w:rsidR="004D7BE2">
        <w:rPr>
          <w:noProof/>
        </w:rPr>
        <w:t>3</w:t>
      </w:r>
      <w:r w:rsidR="004D7BE2">
        <w:fldChar w:fldCharType="end"/>
      </w:r>
      <w:r w:rsidRPr="23E7B3ED">
        <w:t xml:space="preserve"> "Fotografía de la dueña y veterinaria del Club Entre Patitas junto a algunos de sus pacientes."</w:t>
      </w:r>
      <w:bookmarkEnd w:id="17"/>
      <w:bookmarkEnd w:id="18"/>
    </w:p>
    <w:p w14:paraId="3F81C6FF" w14:textId="77777777" w:rsidR="008E5CFF" w:rsidRPr="00CF76B9" w:rsidRDefault="00BA5FAB" w:rsidP="004556C2">
      <w:pPr>
        <w:spacing w:line="360" w:lineRule="auto"/>
        <w:ind w:left="720"/>
        <w:jc w:val="center"/>
        <w:rPr>
          <w:rFonts w:ascii="Arial" w:eastAsia="Arial" w:hAnsi="Arial" w:cs="Arial"/>
        </w:rPr>
      </w:pPr>
      <w:r>
        <w:rPr>
          <w:noProof/>
        </w:rPr>
        <w:drawing>
          <wp:inline distT="0" distB="0" distL="0" distR="0" wp14:anchorId="4893527F" wp14:editId="0C08D92C">
            <wp:extent cx="4204127" cy="4817264"/>
            <wp:effectExtent l="0" t="0" r="6350" b="2540"/>
            <wp:docPr id="7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t="23352" b="22124"/>
                    <a:stretch>
                      <a:fillRect/>
                    </a:stretch>
                  </pic:blipFill>
                  <pic:spPr>
                    <a:xfrm>
                      <a:off x="0" y="0"/>
                      <a:ext cx="4209027" cy="4822879"/>
                    </a:xfrm>
                    <a:prstGeom prst="rect">
                      <a:avLst/>
                    </a:prstGeom>
                    <a:ln/>
                  </pic:spPr>
                </pic:pic>
              </a:graphicData>
            </a:graphic>
          </wp:inline>
        </w:drawing>
      </w:r>
    </w:p>
    <w:p w14:paraId="70BBEDD7" w14:textId="77777777" w:rsidR="008E5CFF" w:rsidRPr="00CF76B9" w:rsidRDefault="00BA5FAB" w:rsidP="004556C2">
      <w:pPr>
        <w:spacing w:line="360" w:lineRule="auto"/>
        <w:ind w:left="720"/>
        <w:jc w:val="right"/>
        <w:rPr>
          <w:rFonts w:ascii="Arial" w:eastAsia="Arial" w:hAnsi="Arial" w:cs="Arial"/>
          <w:i/>
          <w:sz w:val="22"/>
          <w:szCs w:val="22"/>
        </w:rPr>
      </w:pPr>
      <w:r w:rsidRPr="00CF76B9">
        <w:rPr>
          <w:rFonts w:ascii="Arial" w:eastAsia="Arial" w:hAnsi="Arial" w:cs="Arial"/>
          <w:i/>
          <w:sz w:val="22"/>
          <w:szCs w:val="22"/>
        </w:rPr>
        <w:t>Fuente: Imagen obtenida de la cuenta de Instagram de Club Entre Patitas, utilizada con fines académicos para el curso Ingeniería de Software I (2025) de la Universidad Andrés Bello.</w:t>
      </w:r>
    </w:p>
    <w:p w14:paraId="74A03CB3" w14:textId="77777777" w:rsidR="008E5CFF" w:rsidRPr="00CF76B9" w:rsidRDefault="008E5CFF" w:rsidP="004556C2">
      <w:pPr>
        <w:spacing w:line="360" w:lineRule="auto"/>
        <w:jc w:val="right"/>
        <w:rPr>
          <w:rFonts w:ascii="Arial" w:eastAsia="Arial" w:hAnsi="Arial" w:cs="Arial"/>
          <w:i/>
          <w:sz w:val="22"/>
          <w:szCs w:val="22"/>
        </w:rPr>
      </w:pPr>
    </w:p>
    <w:p w14:paraId="369C2BC5" w14:textId="4D9D1BFD" w:rsidR="543336F1" w:rsidRDefault="543336F1" w:rsidP="543336F1">
      <w:pPr>
        <w:spacing w:line="360" w:lineRule="auto"/>
        <w:jc w:val="right"/>
        <w:rPr>
          <w:rFonts w:ascii="Arial" w:eastAsia="Arial" w:hAnsi="Arial" w:cs="Arial"/>
          <w:i/>
          <w:iCs/>
          <w:sz w:val="22"/>
          <w:szCs w:val="22"/>
        </w:rPr>
      </w:pPr>
    </w:p>
    <w:p w14:paraId="5346C517" w14:textId="31EDCD1B" w:rsidR="543336F1" w:rsidRDefault="543336F1" w:rsidP="543336F1">
      <w:pPr>
        <w:spacing w:line="360" w:lineRule="auto"/>
        <w:jc w:val="right"/>
        <w:rPr>
          <w:rFonts w:ascii="Arial" w:eastAsia="Arial" w:hAnsi="Arial" w:cs="Arial"/>
          <w:i/>
          <w:iCs/>
          <w:sz w:val="22"/>
          <w:szCs w:val="22"/>
        </w:rPr>
      </w:pPr>
    </w:p>
    <w:p w14:paraId="2C1FE9C2" w14:textId="767ABEC9" w:rsidR="00500852" w:rsidRDefault="00BA5FAB" w:rsidP="001C3E5F">
      <w:pPr>
        <w:pStyle w:val="Ttulo2"/>
      </w:pPr>
      <w:bookmarkStart w:id="19" w:name="_Toc197459549"/>
      <w:bookmarkStart w:id="20" w:name="_Toc201111701"/>
      <w:r w:rsidRPr="001928DC">
        <w:t xml:space="preserve">Misión y </w:t>
      </w:r>
      <w:bookmarkStart w:id="21" w:name="_heading=h.yo7f40noe0ij" w:colFirst="0" w:colLast="0"/>
      <w:bookmarkEnd w:id="19"/>
      <w:bookmarkEnd w:id="21"/>
      <w:r w:rsidR="001928DC" w:rsidRPr="001928DC">
        <w:t>visión</w:t>
      </w:r>
      <w:bookmarkEnd w:id="20"/>
    </w:p>
    <w:p w14:paraId="6B8014D0" w14:textId="63FD4496" w:rsidR="00684651" w:rsidRPr="00684651" w:rsidRDefault="00684651" w:rsidP="00684651">
      <w:pPr>
        <w:spacing w:line="360" w:lineRule="auto"/>
        <w:ind w:left="698"/>
        <w:jc w:val="both"/>
        <w:rPr>
          <w:rFonts w:ascii="Arial" w:eastAsia="Arial" w:hAnsi="Arial" w:cs="Arial"/>
        </w:rPr>
      </w:pPr>
      <w:r w:rsidRPr="00684651">
        <w:rPr>
          <w:rFonts w:ascii="Arial" w:eastAsia="Arial" w:hAnsi="Arial" w:cs="Arial"/>
        </w:rPr>
        <w:t>En esta sección se presenta la misión y visión institucional de Club Entre Patitas. Estos elementos definen la razón de ser de la clínica veterinaria y su proyección a futuro, sirviendo como base para alinear el desarrollo del sistema con los valores y metas estratégicas de la organización.</w:t>
      </w:r>
    </w:p>
    <w:p w14:paraId="7BDC4943" w14:textId="77777777" w:rsidR="004C69D2" w:rsidRPr="004C69D2" w:rsidRDefault="004C69D2" w:rsidP="004C69D2">
      <w:pPr>
        <w:pStyle w:val="Prrafodelista"/>
        <w:keepNext/>
        <w:keepLines/>
        <w:numPr>
          <w:ilvl w:val="0"/>
          <w:numId w:val="44"/>
        </w:numPr>
        <w:spacing w:before="160" w:after="80" w:line="360" w:lineRule="auto"/>
        <w:contextualSpacing w:val="0"/>
        <w:jc w:val="both"/>
        <w:outlineLvl w:val="2"/>
        <w:rPr>
          <w:rFonts w:ascii="Arial" w:eastAsia="Arial" w:hAnsi="Arial" w:cs="Arial"/>
          <w:vanish/>
          <w:color w:val="000000" w:themeColor="text1"/>
          <w:sz w:val="28"/>
          <w:szCs w:val="28"/>
        </w:rPr>
      </w:pPr>
      <w:bookmarkStart w:id="22" w:name="_Toc200898092"/>
      <w:bookmarkStart w:id="23" w:name="_Toc200898153"/>
      <w:bookmarkStart w:id="24" w:name="_Toc201111702"/>
      <w:bookmarkEnd w:id="22"/>
      <w:bookmarkEnd w:id="23"/>
      <w:bookmarkEnd w:id="24"/>
    </w:p>
    <w:p w14:paraId="344736BB" w14:textId="77777777" w:rsidR="004C69D2" w:rsidRPr="004C69D2" w:rsidRDefault="004C69D2" w:rsidP="004C69D2">
      <w:pPr>
        <w:pStyle w:val="Prrafodelista"/>
        <w:keepNext/>
        <w:keepLines/>
        <w:numPr>
          <w:ilvl w:val="1"/>
          <w:numId w:val="44"/>
        </w:numPr>
        <w:spacing w:before="160" w:after="80" w:line="360" w:lineRule="auto"/>
        <w:contextualSpacing w:val="0"/>
        <w:jc w:val="both"/>
        <w:outlineLvl w:val="2"/>
        <w:rPr>
          <w:rFonts w:ascii="Arial" w:eastAsia="Arial" w:hAnsi="Arial" w:cs="Arial"/>
          <w:vanish/>
          <w:color w:val="000000" w:themeColor="text1"/>
          <w:sz w:val="28"/>
          <w:szCs w:val="28"/>
        </w:rPr>
      </w:pPr>
      <w:bookmarkStart w:id="25" w:name="_Toc200898093"/>
      <w:bookmarkStart w:id="26" w:name="_Toc200898154"/>
      <w:bookmarkStart w:id="27" w:name="_Toc201111703"/>
      <w:bookmarkEnd w:id="25"/>
      <w:bookmarkEnd w:id="26"/>
      <w:bookmarkEnd w:id="27"/>
    </w:p>
    <w:p w14:paraId="70F39CF9" w14:textId="77777777" w:rsidR="004C69D2" w:rsidRPr="004C69D2" w:rsidRDefault="004C69D2" w:rsidP="004C69D2">
      <w:pPr>
        <w:pStyle w:val="Prrafodelista"/>
        <w:keepNext/>
        <w:keepLines/>
        <w:numPr>
          <w:ilvl w:val="1"/>
          <w:numId w:val="44"/>
        </w:numPr>
        <w:spacing w:before="160" w:after="80" w:line="360" w:lineRule="auto"/>
        <w:contextualSpacing w:val="0"/>
        <w:jc w:val="both"/>
        <w:outlineLvl w:val="2"/>
        <w:rPr>
          <w:rFonts w:ascii="Arial" w:eastAsia="Arial" w:hAnsi="Arial" w:cs="Arial"/>
          <w:vanish/>
          <w:color w:val="000000" w:themeColor="text1"/>
          <w:sz w:val="28"/>
          <w:szCs w:val="28"/>
        </w:rPr>
      </w:pPr>
      <w:bookmarkStart w:id="28" w:name="_Toc200898094"/>
      <w:bookmarkStart w:id="29" w:name="_Toc200898155"/>
      <w:bookmarkStart w:id="30" w:name="_Toc201111704"/>
      <w:bookmarkEnd w:id="28"/>
      <w:bookmarkEnd w:id="29"/>
      <w:bookmarkEnd w:id="30"/>
    </w:p>
    <w:p w14:paraId="429AE280" w14:textId="77777777" w:rsidR="004C69D2" w:rsidRPr="004C69D2" w:rsidRDefault="004C69D2" w:rsidP="004C69D2">
      <w:pPr>
        <w:pStyle w:val="Prrafodelista"/>
        <w:keepNext/>
        <w:keepLines/>
        <w:numPr>
          <w:ilvl w:val="1"/>
          <w:numId w:val="44"/>
        </w:numPr>
        <w:spacing w:before="160" w:after="80" w:line="360" w:lineRule="auto"/>
        <w:contextualSpacing w:val="0"/>
        <w:jc w:val="both"/>
        <w:outlineLvl w:val="2"/>
        <w:rPr>
          <w:rFonts w:ascii="Arial" w:eastAsia="Arial" w:hAnsi="Arial" w:cs="Arial"/>
          <w:vanish/>
          <w:color w:val="000000" w:themeColor="text1"/>
          <w:sz w:val="28"/>
          <w:szCs w:val="28"/>
        </w:rPr>
      </w:pPr>
      <w:bookmarkStart w:id="31" w:name="_Toc200898095"/>
      <w:bookmarkStart w:id="32" w:name="_Toc200898156"/>
      <w:bookmarkStart w:id="33" w:name="_Toc201111705"/>
      <w:bookmarkEnd w:id="31"/>
      <w:bookmarkEnd w:id="32"/>
      <w:bookmarkEnd w:id="33"/>
    </w:p>
    <w:p w14:paraId="0308F70C" w14:textId="5701CFDD" w:rsidR="008E5CFF" w:rsidRPr="001928DC" w:rsidRDefault="00BA5FAB" w:rsidP="004C69D2">
      <w:pPr>
        <w:pStyle w:val="Ttulo3"/>
        <w:numPr>
          <w:ilvl w:val="2"/>
          <w:numId w:val="44"/>
        </w:numPr>
        <w:spacing w:line="360" w:lineRule="auto"/>
        <w:ind w:left="2552"/>
        <w:jc w:val="both"/>
        <w:rPr>
          <w:rFonts w:ascii="Arial" w:eastAsia="Arial" w:hAnsi="Arial" w:cs="Arial"/>
          <w:color w:val="auto"/>
        </w:rPr>
      </w:pPr>
      <w:bookmarkStart w:id="34" w:name="_Toc201111706"/>
      <w:r w:rsidRPr="51DF19D8">
        <w:rPr>
          <w:rFonts w:ascii="Arial" w:eastAsia="Arial" w:hAnsi="Arial" w:cs="Arial"/>
          <w:color w:val="000000" w:themeColor="text1"/>
        </w:rPr>
        <w:t>Misión</w:t>
      </w:r>
      <w:bookmarkEnd w:id="34"/>
    </w:p>
    <w:p w14:paraId="21A1C712" w14:textId="7E9E10D9" w:rsidR="008E5CFF" w:rsidRDefault="00BA5FAB" w:rsidP="00B51DD2">
      <w:pPr>
        <w:spacing w:line="360" w:lineRule="auto"/>
        <w:ind w:left="1560"/>
        <w:jc w:val="both"/>
        <w:rPr>
          <w:rFonts w:ascii="Arial" w:eastAsia="Arial" w:hAnsi="Arial" w:cs="Arial"/>
        </w:rPr>
      </w:pPr>
      <w:r w:rsidRPr="00CF76B9">
        <w:rPr>
          <w:rFonts w:ascii="Arial" w:eastAsia="Arial" w:hAnsi="Arial" w:cs="Arial"/>
        </w:rPr>
        <w:t xml:space="preserve">La misión de </w:t>
      </w:r>
      <w:r w:rsidRPr="00CF76B9">
        <w:rPr>
          <w:rFonts w:ascii="Arial" w:eastAsia="Arial" w:hAnsi="Arial" w:cs="Arial"/>
          <w:i/>
        </w:rPr>
        <w:t>Club Entre Patitas</w:t>
      </w:r>
      <w:r w:rsidRPr="00CF76B9">
        <w:rPr>
          <w:rFonts w:ascii="Arial" w:eastAsia="Arial" w:hAnsi="Arial" w:cs="Arial"/>
        </w:rPr>
        <w:t xml:space="preserve"> es brindar bienestar y felicidad a las mascotas y sus familias, a través de la oferta de productos y servicios de alta calidad. La organización se compromete a proporcionar una experiencia excepcional a sus clientes, promoviendo activamente el amor, la salud y el cuidado responsable de los animales. Su enfoque se centra en garantizar la satisfacción tanto de los dueños como de sus mascotas, mediante una atención dedicada, profesional y enfocada en el bienestar integral de los pacientes.</w:t>
      </w:r>
      <w:bookmarkStart w:id="35" w:name="_heading=h.emblma45lzwr" w:colFirst="0" w:colLast="0"/>
      <w:bookmarkEnd w:id="35"/>
    </w:p>
    <w:p w14:paraId="1FFB2E4C" w14:textId="391ED3F1" w:rsidR="001928DC" w:rsidRPr="001928DC" w:rsidRDefault="001928DC" w:rsidP="00225EAC">
      <w:pPr>
        <w:pStyle w:val="Ttulo3"/>
        <w:numPr>
          <w:ilvl w:val="2"/>
          <w:numId w:val="44"/>
        </w:numPr>
        <w:spacing w:line="360" w:lineRule="auto"/>
        <w:ind w:left="2552"/>
        <w:jc w:val="both"/>
        <w:rPr>
          <w:rFonts w:ascii="Arial" w:eastAsia="Arial" w:hAnsi="Arial" w:cs="Arial"/>
        </w:rPr>
      </w:pPr>
      <w:bookmarkStart w:id="36" w:name="_Toc201111707"/>
      <w:r w:rsidRPr="51DF19D8">
        <w:rPr>
          <w:rFonts w:ascii="Arial" w:eastAsia="Arial" w:hAnsi="Arial" w:cs="Arial"/>
          <w:color w:val="000000" w:themeColor="text1"/>
        </w:rPr>
        <w:t>Visión</w:t>
      </w:r>
      <w:bookmarkEnd w:id="36"/>
    </w:p>
    <w:p w14:paraId="22C80D80" w14:textId="21BA8967" w:rsidR="008E5CFF" w:rsidRDefault="00BA5FAB" w:rsidP="00B51DD2">
      <w:pPr>
        <w:spacing w:line="360" w:lineRule="auto"/>
        <w:ind w:left="1560"/>
        <w:jc w:val="both"/>
        <w:rPr>
          <w:rFonts w:ascii="Arial" w:eastAsia="Arial" w:hAnsi="Arial" w:cs="Arial"/>
        </w:rPr>
      </w:pPr>
      <w:r w:rsidRPr="00CF76B9">
        <w:rPr>
          <w:rFonts w:ascii="Arial" w:eastAsia="Arial" w:hAnsi="Arial" w:cs="Arial"/>
          <w:i/>
        </w:rPr>
        <w:t>Club Entre Patitas</w:t>
      </w:r>
      <w:r w:rsidRPr="00CF76B9">
        <w:rPr>
          <w:rFonts w:ascii="Arial" w:eastAsia="Arial" w:hAnsi="Arial" w:cs="Arial"/>
        </w:rPr>
        <w:t xml:space="preserve"> aspira a ser la empresa líder dentro de la comunidad </w:t>
      </w:r>
      <w:proofErr w:type="spellStart"/>
      <w:r w:rsidRPr="00CF76B9">
        <w:rPr>
          <w:rFonts w:ascii="Arial" w:eastAsia="Arial" w:hAnsi="Arial" w:cs="Arial"/>
        </w:rPr>
        <w:t>pet</w:t>
      </w:r>
      <w:proofErr w:type="spellEnd"/>
      <w:r w:rsidRPr="00CF76B9">
        <w:rPr>
          <w:rFonts w:ascii="Arial" w:eastAsia="Arial" w:hAnsi="Arial" w:cs="Arial"/>
        </w:rPr>
        <w:t xml:space="preserve"> </w:t>
      </w:r>
      <w:proofErr w:type="spellStart"/>
      <w:r w:rsidRPr="00CF76B9">
        <w:rPr>
          <w:rFonts w:ascii="Arial" w:eastAsia="Arial" w:hAnsi="Arial" w:cs="Arial"/>
        </w:rPr>
        <w:t>lover</w:t>
      </w:r>
      <w:proofErr w:type="spellEnd"/>
      <w:r w:rsidRPr="00CF76B9">
        <w:rPr>
          <w:rFonts w:ascii="Arial" w:eastAsia="Arial" w:hAnsi="Arial" w:cs="Arial"/>
        </w:rPr>
        <w:t>, reconocida por su innovación, compromiso y calidad en el cuidado de las mascotas. La organización busca construir un mundo en el que cada mascota reciba el amor y la atención que merece, fortaleciendo el vínculo entre los seres humanos y los animales, y promoviendo una cultura de respeto, responsabilidad y bienestar animal.</w:t>
      </w:r>
    </w:p>
    <w:p w14:paraId="0C0542BF" w14:textId="77777777" w:rsidR="00CC1DDE" w:rsidRPr="00CC1DDE" w:rsidRDefault="00CC1DDE" w:rsidP="004556C2">
      <w:pPr>
        <w:spacing w:line="360" w:lineRule="auto"/>
        <w:ind w:left="720"/>
        <w:jc w:val="both"/>
        <w:rPr>
          <w:rFonts w:ascii="Arial" w:eastAsia="Arial" w:hAnsi="Arial" w:cs="Arial"/>
        </w:rPr>
      </w:pPr>
    </w:p>
    <w:p w14:paraId="6A692AB9" w14:textId="07D0C030" w:rsidR="543336F1" w:rsidRDefault="543336F1" w:rsidP="543336F1">
      <w:pPr>
        <w:spacing w:line="360" w:lineRule="auto"/>
        <w:ind w:left="720"/>
        <w:jc w:val="both"/>
        <w:rPr>
          <w:rFonts w:ascii="Arial" w:eastAsia="Arial" w:hAnsi="Arial" w:cs="Arial"/>
        </w:rPr>
      </w:pPr>
    </w:p>
    <w:p w14:paraId="65DEA897" w14:textId="496446E8" w:rsidR="543336F1" w:rsidRDefault="543336F1" w:rsidP="543336F1">
      <w:pPr>
        <w:spacing w:line="360" w:lineRule="auto"/>
        <w:ind w:left="720"/>
        <w:jc w:val="both"/>
        <w:rPr>
          <w:rFonts w:ascii="Arial" w:eastAsia="Arial" w:hAnsi="Arial" w:cs="Arial"/>
        </w:rPr>
      </w:pPr>
    </w:p>
    <w:p w14:paraId="6FBAB14D" w14:textId="77777777" w:rsidR="008E5CFF" w:rsidRPr="001928DC" w:rsidRDefault="00BA5FAB" w:rsidP="001C3E5F">
      <w:pPr>
        <w:pStyle w:val="Ttulo2"/>
      </w:pPr>
      <w:bookmarkStart w:id="37" w:name="_Toc197459550"/>
      <w:bookmarkStart w:id="38" w:name="_Toc201111708"/>
      <w:r w:rsidRPr="001928DC">
        <w:lastRenderedPageBreak/>
        <w:t>Análisis Interno</w:t>
      </w:r>
      <w:bookmarkEnd w:id="37"/>
      <w:bookmarkEnd w:id="38"/>
    </w:p>
    <w:p w14:paraId="6830D3F3" w14:textId="77777777" w:rsidR="008E5CFF" w:rsidRPr="00CF76B9" w:rsidRDefault="00BA5FAB" w:rsidP="00B51DD2">
      <w:pPr>
        <w:spacing w:line="360" w:lineRule="auto"/>
        <w:ind w:left="709"/>
        <w:jc w:val="both"/>
        <w:rPr>
          <w:rFonts w:ascii="Arial" w:eastAsia="Arial" w:hAnsi="Arial" w:cs="Arial"/>
        </w:rPr>
      </w:pPr>
      <w:r w:rsidRPr="00CF76B9">
        <w:rPr>
          <w:rFonts w:ascii="Arial" w:eastAsia="Arial" w:hAnsi="Arial" w:cs="Arial"/>
        </w:rPr>
        <w:t>Observando la estructura actual de la clínica veterinaria, siendo dirigida por los dueños, la doctora Cynthia Zepeda y Gonzalo Orellana, quienes toman decisiones administrativas y operativas. Contando con un equipo de veterinarios responsables de la atención médica y peluqueros encargados del cuidado estético de las mascotas.</w:t>
      </w:r>
    </w:p>
    <w:p w14:paraId="34401095" w14:textId="79102D87" w:rsidR="008E5CFF" w:rsidRPr="00CF76B9" w:rsidRDefault="00BA5FAB" w:rsidP="00B51DD2">
      <w:pPr>
        <w:spacing w:line="360" w:lineRule="auto"/>
        <w:ind w:left="709"/>
        <w:jc w:val="both"/>
        <w:rPr>
          <w:rFonts w:ascii="Arial" w:eastAsia="Arial" w:hAnsi="Arial" w:cs="Arial"/>
        </w:rPr>
      </w:pPr>
      <w:r w:rsidRPr="00CF76B9">
        <w:rPr>
          <w:rFonts w:ascii="Arial" w:eastAsia="Arial" w:hAnsi="Arial" w:cs="Arial"/>
        </w:rPr>
        <w:t xml:space="preserve">Utilizando actualmente herramientas como WhatsApp para la comunicación con los clientes y Excel para el agendamiento de citas. Complementando estos métodos con sistemas manuales, como el uso de cuadernos para registrar las fichas clínicas de los </w:t>
      </w:r>
      <w:r w:rsidR="001928DC" w:rsidRPr="00CF76B9">
        <w:rPr>
          <w:rFonts w:ascii="Arial" w:eastAsia="Arial" w:hAnsi="Arial" w:cs="Arial"/>
        </w:rPr>
        <w:t>pacientes, fichas</w:t>
      </w:r>
      <w:r w:rsidRPr="00CF76B9">
        <w:rPr>
          <w:rFonts w:ascii="Arial" w:eastAsia="Arial" w:hAnsi="Arial" w:cs="Arial"/>
        </w:rPr>
        <w:t xml:space="preserve"> de cirugías, etc. Las cuales luego son archivadas físicamente en un archivero. Este enfoque, aunque funcional, presenta limitaciones en cuanto a rapidez, organización y acceso a la información.</w:t>
      </w:r>
    </w:p>
    <w:p w14:paraId="18C8EEE9" w14:textId="77777777" w:rsidR="008E5CFF" w:rsidRPr="00CF76B9" w:rsidRDefault="00BA5FAB" w:rsidP="00B51DD2">
      <w:pPr>
        <w:spacing w:line="360" w:lineRule="auto"/>
        <w:ind w:left="709"/>
        <w:jc w:val="both"/>
        <w:rPr>
          <w:rFonts w:ascii="Arial" w:eastAsia="Arial" w:hAnsi="Arial" w:cs="Arial"/>
        </w:rPr>
      </w:pPr>
      <w:r w:rsidRPr="00CF76B9">
        <w:rPr>
          <w:rFonts w:ascii="Arial" w:eastAsia="Arial" w:hAnsi="Arial" w:cs="Arial"/>
        </w:rPr>
        <w:t>Enfrentando desafíos como la duplicación de datos, extravío de fichas físicas, dificultad para acceder al historial clínico de manera inmediata y falta de integración entre las distintas áreas del negocio. Reconociendo la necesidad de digitalizar y automatizar procesos internos con el fin de mejorar la eficiencia, optimizar los tiempos de atención, centralizar la información y brindar un mejor servicio tanto al personal como a los clientes.</w:t>
      </w:r>
    </w:p>
    <w:p w14:paraId="6F821EC2" w14:textId="77777777" w:rsidR="008E5CFF" w:rsidRPr="00CF76B9" w:rsidRDefault="00BA5FAB" w:rsidP="00B51DD2">
      <w:pPr>
        <w:spacing w:line="360" w:lineRule="auto"/>
        <w:ind w:left="709"/>
        <w:jc w:val="both"/>
        <w:rPr>
          <w:rFonts w:ascii="Arial" w:eastAsia="Arial" w:hAnsi="Arial" w:cs="Arial"/>
        </w:rPr>
      </w:pPr>
      <w:r w:rsidRPr="00CF76B9">
        <w:rPr>
          <w:rFonts w:ascii="Arial" w:eastAsia="Arial" w:hAnsi="Arial" w:cs="Arial"/>
        </w:rPr>
        <w:t>Poseyendo un equipo con disposición al cambio tecnológico, pero con necesidad de capacitación en herramientas digitales que faciliten la transición hacia un entorno más moderno y organizado.</w:t>
      </w:r>
    </w:p>
    <w:p w14:paraId="6DE2E891" w14:textId="77777777" w:rsidR="008E5CFF" w:rsidRDefault="00BA5FAB" w:rsidP="00B51DD2">
      <w:pPr>
        <w:spacing w:line="360" w:lineRule="auto"/>
        <w:ind w:left="709"/>
        <w:jc w:val="both"/>
        <w:rPr>
          <w:rFonts w:ascii="Arial" w:eastAsia="Arial" w:hAnsi="Arial" w:cs="Arial"/>
        </w:rPr>
      </w:pPr>
      <w:r w:rsidRPr="00CF76B9">
        <w:rPr>
          <w:rFonts w:ascii="Arial" w:eastAsia="Arial" w:hAnsi="Arial" w:cs="Arial"/>
        </w:rPr>
        <w:t>La Figura 1.4 presenta un gráfico de barras apiladas que muestra el flujo de pacientes en Club Entre Patitas a lo largo de la semana. Se distinguen las consultas totales, los pacientes efectivamente atendidos y las consultas perdidas. Este registro permite identificar los días de mayor demanda y visualizar las oportunidades de mejora en la gestión de citas.</w:t>
      </w:r>
    </w:p>
    <w:p w14:paraId="7B4865CB" w14:textId="77777777" w:rsidR="00056310" w:rsidRPr="00CF76B9" w:rsidRDefault="00056310" w:rsidP="00B51DD2">
      <w:pPr>
        <w:spacing w:line="360" w:lineRule="auto"/>
        <w:ind w:left="709"/>
        <w:jc w:val="both"/>
        <w:rPr>
          <w:rFonts w:ascii="Arial" w:eastAsia="Arial" w:hAnsi="Arial" w:cs="Arial"/>
        </w:rPr>
      </w:pPr>
    </w:p>
    <w:p w14:paraId="007FBAF7" w14:textId="7E581AB7" w:rsidR="007A0BDB" w:rsidRPr="00E500D7" w:rsidRDefault="27E22AB6" w:rsidP="00056310">
      <w:pPr>
        <w:pStyle w:val="Sinespaciado"/>
      </w:pPr>
      <w:bookmarkStart w:id="39" w:name="_Toc201106483"/>
      <w:bookmarkStart w:id="40" w:name="_Toc201111761"/>
      <w:r w:rsidRPr="23E7B3ED">
        <w:lastRenderedPageBreak/>
        <w:t xml:space="preserve">Figura </w:t>
      </w:r>
      <w:r w:rsidR="197E5EE5" w:rsidRPr="23E7B3ED">
        <w:t>1</w:t>
      </w:r>
      <w:r w:rsidR="004D7BE2">
        <w:t>.</w:t>
      </w:r>
      <w:r w:rsidR="004D7BE2">
        <w:fldChar w:fldCharType="begin"/>
      </w:r>
      <w:r w:rsidR="004D7BE2">
        <w:instrText xml:space="preserve"> SEQ Figura \* ARABIC \s 1 </w:instrText>
      </w:r>
      <w:r w:rsidR="004D7BE2">
        <w:fldChar w:fldCharType="separate"/>
      </w:r>
      <w:r w:rsidR="004D7BE2">
        <w:rPr>
          <w:noProof/>
        </w:rPr>
        <w:t>4</w:t>
      </w:r>
      <w:r w:rsidR="004D7BE2">
        <w:fldChar w:fldCharType="end"/>
      </w:r>
      <w:r w:rsidR="004D286F">
        <w:t xml:space="preserve"> </w:t>
      </w:r>
      <w:r w:rsidRPr="23E7B3ED">
        <w:t>"Gráfico de barras apiladas con las consultas totales, pacientes atendidos y consultas perdidas por día en Club Entre Patitas."</w:t>
      </w:r>
      <w:bookmarkEnd w:id="39"/>
      <w:bookmarkEnd w:id="40"/>
    </w:p>
    <w:p w14:paraId="01515514" w14:textId="77777777" w:rsidR="008E5CFF" w:rsidRPr="00CF76B9" w:rsidRDefault="00BA5FAB" w:rsidP="004556C2">
      <w:pPr>
        <w:spacing w:line="360" w:lineRule="auto"/>
        <w:ind w:left="720"/>
        <w:jc w:val="center"/>
        <w:rPr>
          <w:rFonts w:ascii="Arial" w:eastAsia="Arial" w:hAnsi="Arial" w:cs="Arial"/>
        </w:rPr>
      </w:pPr>
      <w:r>
        <w:rPr>
          <w:noProof/>
        </w:rPr>
        <w:drawing>
          <wp:inline distT="0" distB="0" distL="0" distR="0" wp14:anchorId="1CF2780C" wp14:editId="42BCC7DC">
            <wp:extent cx="4965485" cy="3009900"/>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965485" cy="3009900"/>
                    </a:xfrm>
                    <a:prstGeom prst="rect">
                      <a:avLst/>
                    </a:prstGeom>
                    <a:ln/>
                  </pic:spPr>
                </pic:pic>
              </a:graphicData>
            </a:graphic>
          </wp:inline>
        </w:drawing>
      </w:r>
    </w:p>
    <w:p w14:paraId="28398B47" w14:textId="77777777" w:rsidR="008E5CFF" w:rsidRDefault="00BA5FAB" w:rsidP="004556C2">
      <w:pPr>
        <w:spacing w:after="0" w:line="360" w:lineRule="auto"/>
        <w:ind w:left="720"/>
        <w:jc w:val="right"/>
        <w:rPr>
          <w:rFonts w:ascii="Arial" w:eastAsia="Arial" w:hAnsi="Arial" w:cs="Arial"/>
          <w:i/>
          <w:sz w:val="22"/>
          <w:szCs w:val="22"/>
        </w:rPr>
      </w:pPr>
      <w:r w:rsidRPr="00CF76B9">
        <w:rPr>
          <w:rFonts w:ascii="Arial" w:eastAsia="Arial" w:hAnsi="Arial" w:cs="Arial"/>
          <w:i/>
          <w:sz w:val="22"/>
          <w:szCs w:val="22"/>
        </w:rPr>
        <w:t>Fuente: Desarrollado por los estudiantes encargados en este proyecto con fines académicos de la Universidad Andrés Bello como parte del curso Ingeniería de Software I (2025).</w:t>
      </w:r>
    </w:p>
    <w:p w14:paraId="714C14D9" w14:textId="77777777" w:rsidR="00543EB9" w:rsidRPr="00CF76B9" w:rsidRDefault="00543EB9" w:rsidP="004556C2">
      <w:pPr>
        <w:spacing w:after="0" w:line="360" w:lineRule="auto"/>
        <w:ind w:left="720"/>
        <w:jc w:val="right"/>
        <w:rPr>
          <w:rFonts w:ascii="Arial" w:eastAsia="Arial" w:hAnsi="Arial" w:cs="Arial"/>
        </w:rPr>
      </w:pPr>
    </w:p>
    <w:p w14:paraId="74463F00" w14:textId="0E631C4A" w:rsidR="543336F1" w:rsidRDefault="543336F1" w:rsidP="543336F1">
      <w:pPr>
        <w:spacing w:after="0" w:line="360" w:lineRule="auto"/>
        <w:ind w:left="720"/>
        <w:jc w:val="right"/>
        <w:rPr>
          <w:rFonts w:ascii="Arial" w:eastAsia="Arial" w:hAnsi="Arial" w:cs="Arial"/>
        </w:rPr>
      </w:pPr>
    </w:p>
    <w:p w14:paraId="2C07609A" w14:textId="3B2B3360" w:rsidR="543336F1" w:rsidRDefault="543336F1" w:rsidP="543336F1">
      <w:pPr>
        <w:spacing w:after="0" w:line="360" w:lineRule="auto"/>
        <w:ind w:left="720"/>
        <w:jc w:val="right"/>
        <w:rPr>
          <w:rFonts w:ascii="Arial" w:eastAsia="Arial" w:hAnsi="Arial" w:cs="Arial"/>
        </w:rPr>
      </w:pPr>
    </w:p>
    <w:p w14:paraId="5EF0D2AA" w14:textId="26A5DE2C" w:rsidR="543336F1" w:rsidRDefault="543336F1" w:rsidP="543336F1">
      <w:pPr>
        <w:spacing w:after="0" w:line="360" w:lineRule="auto"/>
        <w:ind w:left="720"/>
        <w:jc w:val="right"/>
        <w:rPr>
          <w:rFonts w:ascii="Arial" w:eastAsia="Arial" w:hAnsi="Arial" w:cs="Arial"/>
        </w:rPr>
      </w:pPr>
    </w:p>
    <w:p w14:paraId="1DACA935" w14:textId="22D0C56C" w:rsidR="543336F1" w:rsidRDefault="543336F1" w:rsidP="543336F1">
      <w:pPr>
        <w:spacing w:after="0" w:line="360" w:lineRule="auto"/>
        <w:ind w:left="720"/>
        <w:jc w:val="right"/>
        <w:rPr>
          <w:rFonts w:ascii="Arial" w:eastAsia="Arial" w:hAnsi="Arial" w:cs="Arial"/>
        </w:rPr>
      </w:pPr>
    </w:p>
    <w:p w14:paraId="34817A6F" w14:textId="055E6E11" w:rsidR="543336F1" w:rsidRDefault="543336F1" w:rsidP="543336F1">
      <w:pPr>
        <w:spacing w:after="0" w:line="360" w:lineRule="auto"/>
        <w:ind w:left="720"/>
        <w:jc w:val="right"/>
        <w:rPr>
          <w:rFonts w:ascii="Arial" w:eastAsia="Arial" w:hAnsi="Arial" w:cs="Arial"/>
        </w:rPr>
      </w:pPr>
    </w:p>
    <w:p w14:paraId="1EA96AB1" w14:textId="162C99C3" w:rsidR="543336F1" w:rsidRDefault="543336F1" w:rsidP="543336F1">
      <w:pPr>
        <w:spacing w:after="0" w:line="360" w:lineRule="auto"/>
        <w:ind w:left="720"/>
        <w:jc w:val="right"/>
        <w:rPr>
          <w:rFonts w:ascii="Arial" w:eastAsia="Arial" w:hAnsi="Arial" w:cs="Arial"/>
        </w:rPr>
      </w:pPr>
    </w:p>
    <w:p w14:paraId="35096B1A" w14:textId="00639F02" w:rsidR="543336F1" w:rsidRDefault="543336F1" w:rsidP="543336F1">
      <w:pPr>
        <w:spacing w:after="0" w:line="360" w:lineRule="auto"/>
        <w:ind w:left="720"/>
        <w:jc w:val="right"/>
        <w:rPr>
          <w:rFonts w:ascii="Arial" w:eastAsia="Arial" w:hAnsi="Arial" w:cs="Arial"/>
        </w:rPr>
      </w:pPr>
    </w:p>
    <w:p w14:paraId="4BE5E0D7" w14:textId="26C00503" w:rsidR="543336F1" w:rsidRDefault="543336F1" w:rsidP="543336F1">
      <w:pPr>
        <w:spacing w:after="0" w:line="360" w:lineRule="auto"/>
        <w:ind w:left="720"/>
        <w:jc w:val="right"/>
        <w:rPr>
          <w:rFonts w:ascii="Arial" w:eastAsia="Arial" w:hAnsi="Arial" w:cs="Arial"/>
        </w:rPr>
      </w:pPr>
    </w:p>
    <w:p w14:paraId="231A3B27" w14:textId="5F197EAD" w:rsidR="543336F1" w:rsidRDefault="543336F1" w:rsidP="543336F1">
      <w:pPr>
        <w:spacing w:after="0" w:line="360" w:lineRule="auto"/>
        <w:ind w:left="720"/>
        <w:jc w:val="right"/>
        <w:rPr>
          <w:rFonts w:ascii="Arial" w:eastAsia="Arial" w:hAnsi="Arial" w:cs="Arial"/>
        </w:rPr>
      </w:pPr>
    </w:p>
    <w:p w14:paraId="04A06F45" w14:textId="77777777" w:rsidR="00056310" w:rsidRDefault="00056310">
      <w:pPr>
        <w:rPr>
          <w:rFonts w:ascii="Arial" w:eastAsia="Arial" w:hAnsi="Arial" w:cs="Arial"/>
          <w:sz w:val="32"/>
          <w:szCs w:val="32"/>
        </w:rPr>
      </w:pPr>
      <w:bookmarkStart w:id="41" w:name="_Toc197459551"/>
      <w:r>
        <w:br w:type="page"/>
      </w:r>
    </w:p>
    <w:p w14:paraId="42A0E04F" w14:textId="237618C1" w:rsidR="008E5CFF" w:rsidRPr="00CF76B9" w:rsidRDefault="00BA5FAB" w:rsidP="001C3E5F">
      <w:pPr>
        <w:pStyle w:val="Ttulo2"/>
      </w:pPr>
      <w:bookmarkStart w:id="42" w:name="_Toc201111709"/>
      <w:r w:rsidRPr="00CF76B9">
        <w:lastRenderedPageBreak/>
        <w:t>Fortalezas de Club Entre Patitas</w:t>
      </w:r>
      <w:bookmarkEnd w:id="41"/>
      <w:bookmarkEnd w:id="42"/>
    </w:p>
    <w:p w14:paraId="30CA20E9" w14:textId="77777777" w:rsidR="008E5CFF" w:rsidRPr="00B51DD2" w:rsidRDefault="00BA5FAB" w:rsidP="004556C2">
      <w:pPr>
        <w:spacing w:before="240" w:after="240" w:line="360" w:lineRule="auto"/>
        <w:ind w:left="720"/>
        <w:jc w:val="both"/>
        <w:rPr>
          <w:rFonts w:ascii="Arial" w:hAnsi="Arial" w:cs="Arial"/>
        </w:rPr>
      </w:pPr>
      <w:r w:rsidRPr="00B51DD2">
        <w:rPr>
          <w:rFonts w:ascii="Arial" w:hAnsi="Arial" w:cs="Arial"/>
          <w:i/>
        </w:rPr>
        <w:t>Club Entre Patitas</w:t>
      </w:r>
      <w:r w:rsidRPr="00B51DD2">
        <w:rPr>
          <w:rFonts w:ascii="Arial" w:hAnsi="Arial" w:cs="Arial"/>
        </w:rPr>
        <w:t xml:space="preserve"> se destaca por su fuerte compromiso con el bienestar y la felicidad de las mascotas y sus familias, ofreciendo productos y servicios de alta calidad. Su misión se basa en brindar una experiencia excepcional a los clientes, fomentando el amor, la salud y el cuidado responsable de los animales.</w:t>
      </w:r>
    </w:p>
    <w:p w14:paraId="555D6382" w14:textId="55E3646E" w:rsidR="008E5CFF" w:rsidRPr="00B51DD2" w:rsidRDefault="00BA5FAB" w:rsidP="004556C2">
      <w:pPr>
        <w:spacing w:before="240" w:after="240" w:line="360" w:lineRule="auto"/>
        <w:ind w:left="720"/>
        <w:jc w:val="both"/>
        <w:rPr>
          <w:rFonts w:ascii="Arial" w:hAnsi="Arial" w:cs="Arial"/>
        </w:rPr>
      </w:pPr>
      <w:r w:rsidRPr="00B51DD2">
        <w:rPr>
          <w:rFonts w:ascii="Arial" w:hAnsi="Arial" w:cs="Arial"/>
        </w:rPr>
        <w:t xml:space="preserve">El equipo de trabajo está conformado por profesionales altamente capacitados, como </w:t>
      </w:r>
      <w:r w:rsidR="003421B2" w:rsidRPr="00B51DD2">
        <w:rPr>
          <w:rFonts w:ascii="Arial" w:hAnsi="Arial" w:cs="Arial"/>
        </w:rPr>
        <w:t>médicos y técnicos veterinarios</w:t>
      </w:r>
      <w:r w:rsidRPr="00B51DD2">
        <w:rPr>
          <w:rFonts w:ascii="Arial" w:hAnsi="Arial" w:cs="Arial"/>
        </w:rPr>
        <w:t xml:space="preserve">, lo cual permite ofrecer una atención integral. Además, la empresa tiene una clara visión de crecimiento, buscando consolidarse como líder en la comunidad </w:t>
      </w:r>
      <w:proofErr w:type="spellStart"/>
      <w:r w:rsidRPr="00B51DD2">
        <w:rPr>
          <w:rFonts w:ascii="Arial" w:hAnsi="Arial" w:cs="Arial"/>
        </w:rPr>
        <w:t>pet</w:t>
      </w:r>
      <w:proofErr w:type="spellEnd"/>
      <w:r w:rsidRPr="00B51DD2">
        <w:rPr>
          <w:rFonts w:ascii="Arial" w:hAnsi="Arial" w:cs="Arial"/>
        </w:rPr>
        <w:t xml:space="preserve"> </w:t>
      </w:r>
      <w:proofErr w:type="spellStart"/>
      <w:r w:rsidRPr="00B51DD2">
        <w:rPr>
          <w:rFonts w:ascii="Arial" w:hAnsi="Arial" w:cs="Arial"/>
        </w:rPr>
        <w:t>lover</w:t>
      </w:r>
      <w:proofErr w:type="spellEnd"/>
      <w:r w:rsidRPr="00B51DD2">
        <w:rPr>
          <w:rFonts w:ascii="Arial" w:hAnsi="Arial" w:cs="Arial"/>
        </w:rPr>
        <w:t xml:space="preserve"> mediante la innovación constante y la mejora continua de sus servicios.</w:t>
      </w:r>
    </w:p>
    <w:p w14:paraId="5327A728" w14:textId="67C16868" w:rsidR="003E2A1E" w:rsidRPr="003E2A1E" w:rsidRDefault="00BA5FAB" w:rsidP="00BE4005">
      <w:pPr>
        <w:spacing w:before="240" w:after="240" w:line="360" w:lineRule="auto"/>
        <w:ind w:left="720"/>
        <w:jc w:val="both"/>
        <w:rPr>
          <w:rFonts w:ascii="Arial" w:eastAsia="Arial" w:hAnsi="Arial" w:cs="Arial"/>
        </w:rPr>
      </w:pPr>
      <w:r w:rsidRPr="00B51DD2">
        <w:rPr>
          <w:rFonts w:ascii="Arial" w:hAnsi="Arial" w:cs="Arial"/>
        </w:rPr>
        <w:t>La disposición de los dueños y del equipo para adoptar nuevas tecnologías representa también una fortaleza importante, ya que facilita la implementación de soluciones modernas para la gestión interna.</w:t>
      </w:r>
    </w:p>
    <w:p w14:paraId="591AA1FB" w14:textId="6AB82643" w:rsidR="008E5CFF" w:rsidRPr="001928DC"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Estas debilidades reflejan la necesidad de modernizar los procesos internos mediante un sistema de software que permita mejorar la organización, reducir los errores manuales y brindar una atención más rápida y eficiente a los pacientes y sus dueños.</w:t>
      </w:r>
    </w:p>
    <w:p w14:paraId="6A8F6DC0" w14:textId="109CA779" w:rsidR="543336F1" w:rsidRDefault="543336F1" w:rsidP="543336F1">
      <w:pPr>
        <w:spacing w:before="240" w:after="240" w:line="360" w:lineRule="auto"/>
        <w:ind w:left="720"/>
        <w:jc w:val="both"/>
        <w:rPr>
          <w:rFonts w:ascii="Arial" w:eastAsia="Arial" w:hAnsi="Arial" w:cs="Arial"/>
        </w:rPr>
      </w:pPr>
    </w:p>
    <w:p w14:paraId="4D7787F7" w14:textId="5DC00EB9" w:rsidR="543336F1" w:rsidRDefault="543336F1" w:rsidP="543336F1">
      <w:pPr>
        <w:spacing w:before="240" w:after="240" w:line="360" w:lineRule="auto"/>
        <w:ind w:left="720"/>
        <w:jc w:val="both"/>
        <w:rPr>
          <w:rFonts w:ascii="Arial" w:eastAsia="Arial" w:hAnsi="Arial" w:cs="Arial"/>
        </w:rPr>
      </w:pPr>
    </w:p>
    <w:p w14:paraId="20D936B8" w14:textId="1DF6D18A" w:rsidR="543336F1" w:rsidRDefault="543336F1" w:rsidP="543336F1">
      <w:pPr>
        <w:spacing w:before="240" w:after="240" w:line="360" w:lineRule="auto"/>
        <w:ind w:left="720"/>
        <w:jc w:val="both"/>
        <w:rPr>
          <w:rFonts w:ascii="Arial" w:eastAsia="Arial" w:hAnsi="Arial" w:cs="Arial"/>
        </w:rPr>
      </w:pPr>
    </w:p>
    <w:p w14:paraId="43F782E2" w14:textId="77777777" w:rsidR="00056310" w:rsidRDefault="00056310">
      <w:pPr>
        <w:rPr>
          <w:rFonts w:ascii="Arial" w:eastAsia="Arial" w:hAnsi="Arial" w:cs="Arial"/>
          <w:sz w:val="32"/>
          <w:szCs w:val="32"/>
        </w:rPr>
      </w:pPr>
      <w:bookmarkStart w:id="43" w:name="_Toc197459553"/>
      <w:r>
        <w:br w:type="page"/>
      </w:r>
    </w:p>
    <w:p w14:paraId="6DC50DCC" w14:textId="19D964AA" w:rsidR="008E5CFF" w:rsidRPr="00CF76B9" w:rsidRDefault="00BA5FAB" w:rsidP="001C3E5F">
      <w:pPr>
        <w:pStyle w:val="Ttulo2"/>
      </w:pPr>
      <w:bookmarkStart w:id="44" w:name="_Toc201111710"/>
      <w:r w:rsidRPr="00CF76B9">
        <w:lastRenderedPageBreak/>
        <w:t>Análisis Externo</w:t>
      </w:r>
      <w:bookmarkEnd w:id="43"/>
      <w:bookmarkEnd w:id="44"/>
    </w:p>
    <w:p w14:paraId="3BAF2F5D"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 xml:space="preserve">El análisis externo de </w:t>
      </w:r>
      <w:r w:rsidRPr="00CF76B9">
        <w:rPr>
          <w:rFonts w:ascii="Arial" w:eastAsia="Arial" w:hAnsi="Arial" w:cs="Arial"/>
          <w:i/>
        </w:rPr>
        <w:t>Club Entre Patitas</w:t>
      </w:r>
      <w:r w:rsidRPr="00CF76B9">
        <w:rPr>
          <w:rFonts w:ascii="Arial" w:eastAsia="Arial" w:hAnsi="Arial" w:cs="Arial"/>
        </w:rPr>
        <w:t xml:space="preserve"> permite identificar factores del entorno que pueden influir positiva o negativamente en el desarrollo de sus actividades. Este análisis considera aspectos sociales, tecnológicos, económicos y del mercado que impactan en el sector veterinario y en la industria de productos y servicios para mascotas.</w:t>
      </w:r>
    </w:p>
    <w:p w14:paraId="4AB8DE1F" w14:textId="77777777" w:rsidR="008E5CFF" w:rsidRPr="00CF76B9"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Con el crecimiento constante de la cultura "</w:t>
      </w:r>
      <w:proofErr w:type="spellStart"/>
      <w:r w:rsidRPr="00CF76B9">
        <w:rPr>
          <w:rFonts w:ascii="Arial" w:eastAsia="Arial" w:hAnsi="Arial" w:cs="Arial"/>
        </w:rPr>
        <w:t>pet</w:t>
      </w:r>
      <w:proofErr w:type="spellEnd"/>
      <w:r w:rsidRPr="00CF76B9">
        <w:rPr>
          <w:rFonts w:ascii="Arial" w:eastAsia="Arial" w:hAnsi="Arial" w:cs="Arial"/>
        </w:rPr>
        <w:t xml:space="preserve"> </w:t>
      </w:r>
      <w:proofErr w:type="spellStart"/>
      <w:r w:rsidRPr="00CF76B9">
        <w:rPr>
          <w:rFonts w:ascii="Arial" w:eastAsia="Arial" w:hAnsi="Arial" w:cs="Arial"/>
        </w:rPr>
        <w:t>lover</w:t>
      </w:r>
      <w:proofErr w:type="spellEnd"/>
      <w:r w:rsidRPr="00CF76B9">
        <w:rPr>
          <w:rFonts w:ascii="Arial" w:eastAsia="Arial" w:hAnsi="Arial" w:cs="Arial"/>
        </w:rPr>
        <w:t>" en la sociedad actual, se presentan numerosas oportunidades para las clínicas veterinarias. Cada vez más personas consideran a sus mascotas como miembros de la familia, lo que incrementa la demanda de servicios de salud animal, bienestar y productos especializados. Además, los avances tecnológicos y la digitalización ofrecen nuevas herramientas que permiten mejorar la gestión interna y la experiencia de los clientes.</w:t>
      </w:r>
    </w:p>
    <w:p w14:paraId="51FCCEC8" w14:textId="4D895C78" w:rsidR="008E5CFF" w:rsidRPr="000844C2" w:rsidRDefault="00BA5FAB" w:rsidP="004556C2">
      <w:pPr>
        <w:spacing w:before="240" w:after="240" w:line="360" w:lineRule="auto"/>
        <w:ind w:left="720"/>
        <w:jc w:val="both"/>
        <w:rPr>
          <w:rFonts w:ascii="Arial" w:eastAsia="Arial" w:hAnsi="Arial" w:cs="Arial"/>
        </w:rPr>
      </w:pPr>
      <w:r w:rsidRPr="00CF76B9">
        <w:rPr>
          <w:rFonts w:ascii="Arial" w:eastAsia="Arial" w:hAnsi="Arial" w:cs="Arial"/>
        </w:rPr>
        <w:t>Sin embargo, también existen amenazas en el entorno que deben ser consideradas, tales como el aumento de la competencia, cambios económicos que afectan el gasto de las familias en servicios no esenciales, y la alta exigencia de los clientes en cuanto a tiempos de respuesta, calidad de atención y disponibilidad de servicios.</w:t>
      </w:r>
    </w:p>
    <w:p w14:paraId="63B231EE" w14:textId="77777777" w:rsidR="004C69D2" w:rsidRPr="004C69D2" w:rsidRDefault="004C69D2" w:rsidP="004C69D2">
      <w:pPr>
        <w:pStyle w:val="Prrafodelista"/>
        <w:keepNext/>
        <w:keepLines/>
        <w:numPr>
          <w:ilvl w:val="1"/>
          <w:numId w:val="44"/>
        </w:numPr>
        <w:spacing w:before="160" w:after="80" w:line="360" w:lineRule="auto"/>
        <w:contextualSpacing w:val="0"/>
        <w:outlineLvl w:val="2"/>
        <w:rPr>
          <w:rFonts w:ascii="Arial" w:eastAsia="Arial" w:hAnsi="Arial" w:cs="Arial"/>
          <w:vanish/>
          <w:color w:val="000000" w:themeColor="text1"/>
          <w:sz w:val="28"/>
          <w:szCs w:val="28"/>
        </w:rPr>
      </w:pPr>
      <w:bookmarkStart w:id="45" w:name="_Toc200898101"/>
      <w:bookmarkStart w:id="46" w:name="_Toc200898162"/>
      <w:bookmarkStart w:id="47" w:name="_Toc197459554"/>
      <w:bookmarkStart w:id="48" w:name="_Toc201111711"/>
      <w:bookmarkEnd w:id="45"/>
      <w:bookmarkEnd w:id="46"/>
      <w:bookmarkEnd w:id="48"/>
    </w:p>
    <w:p w14:paraId="47B532EA" w14:textId="77777777" w:rsidR="004C69D2" w:rsidRPr="004C69D2" w:rsidRDefault="004C69D2" w:rsidP="004C69D2">
      <w:pPr>
        <w:pStyle w:val="Prrafodelista"/>
        <w:keepNext/>
        <w:keepLines/>
        <w:numPr>
          <w:ilvl w:val="1"/>
          <w:numId w:val="44"/>
        </w:numPr>
        <w:spacing w:before="160" w:after="80" w:line="360" w:lineRule="auto"/>
        <w:contextualSpacing w:val="0"/>
        <w:outlineLvl w:val="2"/>
        <w:rPr>
          <w:rFonts w:ascii="Arial" w:eastAsia="Arial" w:hAnsi="Arial" w:cs="Arial"/>
          <w:vanish/>
          <w:color w:val="000000" w:themeColor="text1"/>
          <w:sz w:val="28"/>
          <w:szCs w:val="28"/>
        </w:rPr>
      </w:pPr>
      <w:bookmarkStart w:id="49" w:name="_Toc200898102"/>
      <w:bookmarkStart w:id="50" w:name="_Toc200898163"/>
      <w:bookmarkStart w:id="51" w:name="_Toc201111712"/>
      <w:bookmarkEnd w:id="49"/>
      <w:bookmarkEnd w:id="50"/>
      <w:bookmarkEnd w:id="51"/>
    </w:p>
    <w:p w14:paraId="7BF7FE0D" w14:textId="77777777" w:rsidR="004C69D2" w:rsidRPr="004C69D2" w:rsidRDefault="004C69D2" w:rsidP="004C69D2">
      <w:pPr>
        <w:pStyle w:val="Prrafodelista"/>
        <w:keepNext/>
        <w:keepLines/>
        <w:numPr>
          <w:ilvl w:val="1"/>
          <w:numId w:val="44"/>
        </w:numPr>
        <w:spacing w:before="160" w:after="80" w:line="360" w:lineRule="auto"/>
        <w:contextualSpacing w:val="0"/>
        <w:outlineLvl w:val="2"/>
        <w:rPr>
          <w:rFonts w:ascii="Arial" w:eastAsia="Arial" w:hAnsi="Arial" w:cs="Arial"/>
          <w:vanish/>
          <w:color w:val="000000" w:themeColor="text1"/>
          <w:sz w:val="28"/>
          <w:szCs w:val="28"/>
        </w:rPr>
      </w:pPr>
      <w:bookmarkStart w:id="52" w:name="_Toc200898103"/>
      <w:bookmarkStart w:id="53" w:name="_Toc200898164"/>
      <w:bookmarkStart w:id="54" w:name="_Toc201111713"/>
      <w:bookmarkEnd w:id="52"/>
      <w:bookmarkEnd w:id="53"/>
      <w:bookmarkEnd w:id="54"/>
    </w:p>
    <w:p w14:paraId="6A95A0B3" w14:textId="77777777" w:rsidR="008E5CFF" w:rsidRPr="007276D2" w:rsidRDefault="00BA5FAB" w:rsidP="004C69D2">
      <w:pPr>
        <w:pStyle w:val="Ttulo3"/>
        <w:numPr>
          <w:ilvl w:val="2"/>
          <w:numId w:val="44"/>
        </w:numPr>
        <w:spacing w:line="360" w:lineRule="auto"/>
        <w:ind w:left="2410"/>
        <w:rPr>
          <w:rFonts w:ascii="Arial" w:eastAsia="Arial" w:hAnsi="Arial" w:cs="Arial"/>
          <w:color w:val="000000"/>
        </w:rPr>
      </w:pPr>
      <w:bookmarkStart w:id="55" w:name="_Toc201111714"/>
      <w:r w:rsidRPr="51DF19D8">
        <w:rPr>
          <w:rFonts w:ascii="Arial" w:eastAsia="Arial" w:hAnsi="Arial" w:cs="Arial"/>
          <w:color w:val="000000" w:themeColor="text1"/>
        </w:rPr>
        <w:t>Oportunidades</w:t>
      </w:r>
      <w:bookmarkEnd w:id="47"/>
      <w:bookmarkEnd w:id="55"/>
    </w:p>
    <w:p w14:paraId="0942EF43" w14:textId="77777777" w:rsidR="008E5CFF" w:rsidRPr="00CF76B9" w:rsidRDefault="00BA5FAB" w:rsidP="004556C2">
      <w:pPr>
        <w:spacing w:before="240" w:after="240" w:line="360" w:lineRule="auto"/>
        <w:ind w:left="1440"/>
        <w:jc w:val="both"/>
        <w:rPr>
          <w:rFonts w:ascii="Arial" w:eastAsia="Arial" w:hAnsi="Arial" w:cs="Arial"/>
        </w:rPr>
      </w:pPr>
      <w:r w:rsidRPr="00CF76B9">
        <w:rPr>
          <w:rFonts w:ascii="Arial" w:eastAsia="Arial" w:hAnsi="Arial" w:cs="Arial"/>
        </w:rPr>
        <w:t xml:space="preserve">El entorno actual ofrece diversas oportunidades para el crecimiento de </w:t>
      </w:r>
      <w:r w:rsidRPr="00CF76B9">
        <w:rPr>
          <w:rFonts w:ascii="Arial" w:eastAsia="Arial" w:hAnsi="Arial" w:cs="Arial"/>
          <w:i/>
        </w:rPr>
        <w:t>Club Entre Patitas</w:t>
      </w:r>
      <w:r w:rsidRPr="00CF76B9">
        <w:rPr>
          <w:rFonts w:ascii="Arial" w:eastAsia="Arial" w:hAnsi="Arial" w:cs="Arial"/>
        </w:rPr>
        <w:t>. El aumento del número de familias con mascotas y la tendencia de humanización de los animales generan una demanda constante de servicios veterinarios, peluquería, hospitalización y productos especializados.</w:t>
      </w:r>
    </w:p>
    <w:p w14:paraId="67E196F5" w14:textId="77777777" w:rsidR="008E5CFF" w:rsidRPr="00CF76B9" w:rsidRDefault="00BA5FAB" w:rsidP="004556C2">
      <w:pPr>
        <w:spacing w:before="240" w:after="240" w:line="360" w:lineRule="auto"/>
        <w:ind w:left="1440"/>
        <w:jc w:val="both"/>
        <w:rPr>
          <w:rFonts w:ascii="Arial" w:eastAsia="Arial" w:hAnsi="Arial" w:cs="Arial"/>
        </w:rPr>
      </w:pPr>
      <w:r w:rsidRPr="00CF76B9">
        <w:rPr>
          <w:rFonts w:ascii="Arial" w:eastAsia="Arial" w:hAnsi="Arial" w:cs="Arial"/>
        </w:rPr>
        <w:t xml:space="preserve">La creciente digitalización en el sector servicios facilita la adopción de nuevas herramientas tecnológicas, como sistemas de gestión de citas y registros médicos electrónicos, mejorando así la eficiencia operativa y la </w:t>
      </w:r>
      <w:r w:rsidRPr="00CF76B9">
        <w:rPr>
          <w:rFonts w:ascii="Arial" w:eastAsia="Arial" w:hAnsi="Arial" w:cs="Arial"/>
        </w:rPr>
        <w:lastRenderedPageBreak/>
        <w:t>calidad de la atención. Asimismo, la presencia en redes sociales y el marketing digital permiten llegar a un público más amplio y fortalecer la relación con los clientes actuales y potenciales.</w:t>
      </w:r>
    </w:p>
    <w:p w14:paraId="5F57F0D2" w14:textId="24744757" w:rsidR="008E5CFF" w:rsidRPr="00EC4364" w:rsidRDefault="00BA5FAB" w:rsidP="004556C2">
      <w:pPr>
        <w:spacing w:before="240" w:after="240" w:line="360" w:lineRule="auto"/>
        <w:ind w:left="1440"/>
        <w:jc w:val="both"/>
        <w:rPr>
          <w:rFonts w:ascii="Arial" w:eastAsia="Arial" w:hAnsi="Arial" w:cs="Arial"/>
        </w:rPr>
      </w:pPr>
      <w:r w:rsidRPr="00CF76B9">
        <w:rPr>
          <w:rFonts w:ascii="Arial" w:eastAsia="Arial" w:hAnsi="Arial" w:cs="Arial"/>
        </w:rPr>
        <w:t>Además, la posibilidad de ofrecer servicios complementarios como venta de productos para mascotas, consultas online, programas de salud preventiva y promociones personalizadas representa una oportunidad para diversificar la oferta de la clínica y aumentar sus ingresos.</w:t>
      </w:r>
    </w:p>
    <w:p w14:paraId="67A6F13E" w14:textId="1FBB9674" w:rsidR="008E5CFF" w:rsidRPr="007276D2" w:rsidRDefault="00BA5FAB" w:rsidP="00225EAC">
      <w:pPr>
        <w:pStyle w:val="Ttulo3"/>
        <w:numPr>
          <w:ilvl w:val="2"/>
          <w:numId w:val="44"/>
        </w:numPr>
        <w:spacing w:line="360" w:lineRule="auto"/>
        <w:ind w:left="2410"/>
        <w:rPr>
          <w:rFonts w:ascii="Arial" w:eastAsia="Arial" w:hAnsi="Arial" w:cs="Arial"/>
          <w:color w:val="000000"/>
        </w:rPr>
      </w:pPr>
      <w:bookmarkStart w:id="56" w:name="_Toc197459555"/>
      <w:bookmarkStart w:id="57" w:name="_Toc201111715"/>
      <w:r w:rsidRPr="51DF19D8">
        <w:rPr>
          <w:rFonts w:ascii="Arial" w:eastAsia="Arial" w:hAnsi="Arial" w:cs="Arial"/>
          <w:color w:val="000000" w:themeColor="text1"/>
        </w:rPr>
        <w:t>Amenazas</w:t>
      </w:r>
      <w:bookmarkEnd w:id="56"/>
      <w:bookmarkEnd w:id="57"/>
    </w:p>
    <w:p w14:paraId="0A81CB4B" w14:textId="77777777" w:rsidR="008E5CFF" w:rsidRPr="00CF76B9" w:rsidRDefault="00BA5FAB" w:rsidP="00BE4005">
      <w:pPr>
        <w:spacing w:before="240" w:after="240" w:line="360" w:lineRule="auto"/>
        <w:ind w:left="1418"/>
        <w:jc w:val="both"/>
        <w:rPr>
          <w:rFonts w:ascii="Arial" w:eastAsia="Arial" w:hAnsi="Arial" w:cs="Arial"/>
        </w:rPr>
      </w:pPr>
      <w:r w:rsidRPr="00CF76B9">
        <w:rPr>
          <w:rFonts w:ascii="Arial" w:eastAsia="Arial" w:hAnsi="Arial" w:cs="Arial"/>
        </w:rPr>
        <w:t xml:space="preserve">El entorno competitivo representa una de las principales amenazas para </w:t>
      </w:r>
      <w:r w:rsidRPr="00CF76B9">
        <w:rPr>
          <w:rFonts w:ascii="Arial" w:eastAsia="Arial" w:hAnsi="Arial" w:cs="Arial"/>
          <w:i/>
        </w:rPr>
        <w:t>Club Entre Patitas</w:t>
      </w:r>
      <w:r w:rsidRPr="00CF76B9">
        <w:rPr>
          <w:rFonts w:ascii="Arial" w:eastAsia="Arial" w:hAnsi="Arial" w:cs="Arial"/>
        </w:rPr>
        <w:t>. La aparición de nuevas clínicas veterinarias, peluquerías caninas y centros de atención animal, así como las grandes cadenas de tiendas para mascotas, generan una presión importante en cuanto a precios, servicios ofrecidos y nivel de calidad.</w:t>
      </w:r>
    </w:p>
    <w:p w14:paraId="3060A1B6" w14:textId="77777777" w:rsidR="008E5CFF" w:rsidRPr="00CF76B9" w:rsidRDefault="00BA5FAB" w:rsidP="00BE4005">
      <w:pPr>
        <w:spacing w:before="240" w:after="240" w:line="360" w:lineRule="auto"/>
        <w:ind w:left="1418"/>
        <w:jc w:val="both"/>
        <w:rPr>
          <w:rFonts w:ascii="Arial" w:eastAsia="Arial" w:hAnsi="Arial" w:cs="Arial"/>
        </w:rPr>
      </w:pPr>
      <w:r w:rsidRPr="00CF76B9">
        <w:rPr>
          <w:rFonts w:ascii="Arial" w:eastAsia="Arial" w:hAnsi="Arial" w:cs="Arial"/>
        </w:rPr>
        <w:t>Por otro lado, factores económicos, como la inflación o una posible disminución del poder adquisitivo de las familias, pueden afectar el gasto destinado a servicios veterinarios y productos de bienestar animal, reduciendo así la demanda.</w:t>
      </w:r>
    </w:p>
    <w:p w14:paraId="5A19E1BB" w14:textId="689F6D4E" w:rsidR="008E5CFF" w:rsidRPr="001928DC" w:rsidRDefault="00BA5FAB" w:rsidP="00BE4005">
      <w:pPr>
        <w:spacing w:before="240" w:after="240" w:line="360" w:lineRule="auto"/>
        <w:ind w:left="1418"/>
        <w:jc w:val="both"/>
        <w:rPr>
          <w:rFonts w:ascii="Arial" w:eastAsia="Arial" w:hAnsi="Arial" w:cs="Arial"/>
        </w:rPr>
      </w:pPr>
      <w:r w:rsidRPr="00CF76B9">
        <w:rPr>
          <w:rFonts w:ascii="Arial" w:eastAsia="Arial" w:hAnsi="Arial" w:cs="Arial"/>
        </w:rPr>
        <w:t>Finalmente, las altas expectativas de los clientes en relación con la inmediatez de la atención, la disponibilidad de horarios y la personalización del servicio exigen a la empresa adaptarse rápidamente, lo que puede ser un desafío si no se cuenta con una infraestructura tecnológica adecuada.</w:t>
      </w:r>
    </w:p>
    <w:p w14:paraId="7F636A93" w14:textId="77777777" w:rsidR="00056310" w:rsidRDefault="00056310">
      <w:pPr>
        <w:rPr>
          <w:rFonts w:ascii="Arial" w:eastAsia="Arial" w:hAnsi="Arial" w:cs="Arial"/>
          <w:sz w:val="32"/>
          <w:szCs w:val="32"/>
        </w:rPr>
      </w:pPr>
      <w:bookmarkStart w:id="58" w:name="_Toc197459556"/>
      <w:r>
        <w:br w:type="page"/>
      </w:r>
    </w:p>
    <w:p w14:paraId="2DF59FC5" w14:textId="0964E9A1" w:rsidR="008E5CFF" w:rsidRDefault="00BA5FAB" w:rsidP="001C3E5F">
      <w:pPr>
        <w:pStyle w:val="Ttulo2"/>
      </w:pPr>
      <w:bookmarkStart w:id="59" w:name="_Toc201111716"/>
      <w:r w:rsidRPr="007276D2">
        <w:lastRenderedPageBreak/>
        <w:t>Cadena de Valor</w:t>
      </w:r>
      <w:bookmarkEnd w:id="58"/>
      <w:bookmarkEnd w:id="59"/>
    </w:p>
    <w:p w14:paraId="6C4E0D4A" w14:textId="1F4B0556" w:rsidR="00DD7161" w:rsidRPr="00DD7161" w:rsidRDefault="00DD7161" w:rsidP="00DD7161">
      <w:pPr>
        <w:spacing w:line="360" w:lineRule="auto"/>
        <w:ind w:left="742"/>
        <w:jc w:val="both"/>
        <w:rPr>
          <w:rFonts w:ascii="Arial" w:eastAsia="Arial" w:hAnsi="Arial" w:cs="Arial"/>
          <w:color w:val="000000"/>
        </w:rPr>
      </w:pPr>
      <w:r w:rsidRPr="51DF19D8">
        <w:rPr>
          <w:rFonts w:ascii="Arial" w:eastAsia="Arial" w:hAnsi="Arial" w:cs="Arial"/>
          <w:color w:val="000000" w:themeColor="text1"/>
        </w:rPr>
        <w:t>La cadena de valor del Club Entre Patitas se analiza a través de sus actividades clave, que generan ventajas competitivas y aportan directamente a la satisfacción de los tutores y al bienestar animal. Esta sección desglosa las etapas más relevantes desde la atracción de clientes, la prestación de servicios veterinarios, las ventas, hasta la logística de entrega y facturación. Cada una de estas etapas refleja oportunidades para mejorar procesos mediante el sistema de información propuesto.</w:t>
      </w:r>
    </w:p>
    <w:p w14:paraId="6B1A4C65" w14:textId="77777777" w:rsidR="004B3F9C" w:rsidRPr="004B3F9C" w:rsidRDefault="004B3F9C" w:rsidP="004B3F9C">
      <w:pPr>
        <w:pStyle w:val="Prrafodelista"/>
        <w:keepNext/>
        <w:keepLines/>
        <w:numPr>
          <w:ilvl w:val="1"/>
          <w:numId w:val="44"/>
        </w:numPr>
        <w:spacing w:before="160" w:after="80" w:line="360" w:lineRule="auto"/>
        <w:contextualSpacing w:val="0"/>
        <w:outlineLvl w:val="2"/>
        <w:rPr>
          <w:rFonts w:ascii="Arial" w:eastAsia="Arial" w:hAnsi="Arial" w:cs="Arial"/>
          <w:vanish/>
          <w:color w:val="000000" w:themeColor="text1"/>
          <w:sz w:val="28"/>
          <w:szCs w:val="28"/>
        </w:rPr>
      </w:pPr>
      <w:bookmarkStart w:id="60" w:name="_Toc200898107"/>
      <w:bookmarkStart w:id="61" w:name="_Toc200898168"/>
      <w:bookmarkStart w:id="62" w:name="_Toc197459557"/>
      <w:bookmarkStart w:id="63" w:name="_Toc201111717"/>
      <w:bookmarkEnd w:id="60"/>
      <w:bookmarkEnd w:id="61"/>
      <w:bookmarkEnd w:id="63"/>
    </w:p>
    <w:p w14:paraId="42FF246E" w14:textId="77777777" w:rsidR="008E5CFF" w:rsidRPr="00CF76B9" w:rsidRDefault="00BA5FAB" w:rsidP="004B3F9C">
      <w:pPr>
        <w:pStyle w:val="Ttulo3"/>
        <w:numPr>
          <w:ilvl w:val="2"/>
          <w:numId w:val="44"/>
        </w:numPr>
        <w:spacing w:line="360" w:lineRule="auto"/>
        <w:ind w:left="2552"/>
        <w:rPr>
          <w:rFonts w:ascii="Arial" w:eastAsia="Arial" w:hAnsi="Arial" w:cs="Arial"/>
          <w:color w:val="000000"/>
        </w:rPr>
      </w:pPr>
      <w:bookmarkStart w:id="64" w:name="_Toc201111718"/>
      <w:r w:rsidRPr="51DF19D8">
        <w:rPr>
          <w:rFonts w:ascii="Arial" w:eastAsia="Arial" w:hAnsi="Arial" w:cs="Arial"/>
          <w:color w:val="000000" w:themeColor="text1"/>
        </w:rPr>
        <w:t>Atracción de clientes</w:t>
      </w:r>
      <w:bookmarkEnd w:id="62"/>
      <w:bookmarkEnd w:id="64"/>
    </w:p>
    <w:p w14:paraId="21928395" w14:textId="72174F7B" w:rsidR="008E5CFF" w:rsidRPr="003E2A1E" w:rsidRDefault="00BA5FAB" w:rsidP="004556C2">
      <w:pPr>
        <w:spacing w:line="360" w:lineRule="auto"/>
        <w:ind w:left="1440"/>
        <w:jc w:val="both"/>
        <w:rPr>
          <w:rFonts w:ascii="Arial" w:eastAsia="Arial" w:hAnsi="Arial" w:cs="Arial"/>
          <w:color w:val="000000"/>
        </w:rPr>
      </w:pPr>
      <w:r w:rsidRPr="51DF19D8">
        <w:rPr>
          <w:rFonts w:ascii="Arial" w:eastAsia="Arial" w:hAnsi="Arial" w:cs="Arial"/>
          <w:color w:val="000000" w:themeColor="text1"/>
        </w:rPr>
        <w:t>La clínica veterinaria emplea estrategias multicanal para captar y retener clientes, combinando presencia digital, comodidad en compras y reputación sólida:</w:t>
      </w:r>
    </w:p>
    <w:p w14:paraId="0CCE9D1C" w14:textId="77777777" w:rsidR="008E5CFF" w:rsidRPr="00CF76B9" w:rsidRDefault="00BA5FAB" w:rsidP="00225EAC">
      <w:pPr>
        <w:numPr>
          <w:ilvl w:val="0"/>
          <w:numId w:val="22"/>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Redes sociales (Instagram y TikTok):</w:t>
      </w:r>
    </w:p>
    <w:p w14:paraId="6D6DF491" w14:textId="77777777" w:rsidR="008E5CFF" w:rsidRPr="00CF76B9" w:rsidRDefault="00BA5FAB" w:rsidP="00225EAC">
      <w:pPr>
        <w:numPr>
          <w:ilvl w:val="0"/>
          <w:numId w:val="21"/>
        </w:numPr>
        <w:pBdr>
          <w:top w:val="nil"/>
          <w:left w:val="nil"/>
          <w:bottom w:val="nil"/>
          <w:right w:val="nil"/>
          <w:between w:val="nil"/>
        </w:pBdr>
        <w:spacing w:after="0" w:line="360" w:lineRule="auto"/>
        <w:ind w:left="2410"/>
        <w:jc w:val="both"/>
        <w:rPr>
          <w:rFonts w:ascii="Arial" w:eastAsia="Arial" w:hAnsi="Arial" w:cs="Arial"/>
          <w:color w:val="000000"/>
        </w:rPr>
      </w:pPr>
      <w:r w:rsidRPr="51DF19D8">
        <w:rPr>
          <w:rFonts w:ascii="Arial" w:eastAsia="Arial" w:hAnsi="Arial" w:cs="Arial"/>
          <w:color w:val="000000" w:themeColor="text1"/>
        </w:rPr>
        <w:t>Perfiles que comparten contenido educativo (cuidados, consejos) y promocional (ofertas de productos/servicios).</w:t>
      </w:r>
    </w:p>
    <w:p w14:paraId="3DEA28A6" w14:textId="3439C759" w:rsidR="008E5CFF" w:rsidRPr="003E2A1E" w:rsidRDefault="00BA5FAB" w:rsidP="00225EAC">
      <w:pPr>
        <w:numPr>
          <w:ilvl w:val="0"/>
          <w:numId w:val="21"/>
        </w:numPr>
        <w:pBdr>
          <w:top w:val="nil"/>
          <w:left w:val="nil"/>
          <w:bottom w:val="nil"/>
          <w:right w:val="nil"/>
          <w:between w:val="nil"/>
        </w:pBdr>
        <w:spacing w:line="360" w:lineRule="auto"/>
        <w:ind w:left="2410"/>
        <w:jc w:val="both"/>
        <w:rPr>
          <w:rFonts w:ascii="Arial" w:eastAsia="Arial" w:hAnsi="Arial" w:cs="Arial"/>
          <w:color w:val="000000"/>
        </w:rPr>
      </w:pPr>
      <w:r w:rsidRPr="51DF19D8">
        <w:rPr>
          <w:rFonts w:ascii="Arial" w:eastAsia="Arial" w:hAnsi="Arial" w:cs="Arial"/>
          <w:color w:val="000000" w:themeColor="text1"/>
        </w:rPr>
        <w:t>Función dual: atracción de nuevos clientes y fidelización mediante recordatorios de marca.</w:t>
      </w:r>
    </w:p>
    <w:p w14:paraId="5B2634BB" w14:textId="77777777" w:rsidR="008E5CFF" w:rsidRPr="00CF76B9" w:rsidRDefault="00BA5FAB" w:rsidP="00225EAC">
      <w:pPr>
        <w:numPr>
          <w:ilvl w:val="0"/>
          <w:numId w:val="20"/>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Página web:</w:t>
      </w:r>
    </w:p>
    <w:p w14:paraId="1D12C280" w14:textId="0FC73A57" w:rsidR="008E5CFF" w:rsidRPr="003E2A1E" w:rsidRDefault="00BA5FAB" w:rsidP="00225EAC">
      <w:pPr>
        <w:numPr>
          <w:ilvl w:val="0"/>
          <w:numId w:val="18"/>
        </w:numPr>
        <w:pBdr>
          <w:top w:val="nil"/>
          <w:left w:val="nil"/>
          <w:bottom w:val="nil"/>
          <w:right w:val="nil"/>
          <w:between w:val="nil"/>
        </w:pBdr>
        <w:spacing w:line="360" w:lineRule="auto"/>
        <w:ind w:left="2410"/>
        <w:jc w:val="both"/>
        <w:rPr>
          <w:rFonts w:ascii="Arial" w:eastAsia="Arial" w:hAnsi="Arial" w:cs="Arial"/>
          <w:color w:val="000000"/>
        </w:rPr>
      </w:pPr>
      <w:r w:rsidRPr="51DF19D8">
        <w:rPr>
          <w:rFonts w:ascii="Arial" w:eastAsia="Arial" w:hAnsi="Arial" w:cs="Arial"/>
          <w:color w:val="000000" w:themeColor="text1"/>
        </w:rPr>
        <w:t>Plataforma centralizada que mejora la experiencia del usuario al proveer información de servicios, productos, opciones de compra/despacho, blogs, etc.</w:t>
      </w:r>
    </w:p>
    <w:p w14:paraId="73BC5A06" w14:textId="77777777" w:rsidR="008E5CFF" w:rsidRPr="00CF76B9" w:rsidRDefault="00BA5FAB" w:rsidP="00225EAC">
      <w:pPr>
        <w:numPr>
          <w:ilvl w:val="0"/>
          <w:numId w:val="17"/>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Reputación online:</w:t>
      </w:r>
    </w:p>
    <w:p w14:paraId="12FF9502" w14:textId="154B6882" w:rsidR="008E5CFF" w:rsidRPr="003E2A1E" w:rsidRDefault="00BA5FAB" w:rsidP="00225EAC">
      <w:pPr>
        <w:numPr>
          <w:ilvl w:val="0"/>
          <w:numId w:val="16"/>
        </w:numPr>
        <w:pBdr>
          <w:top w:val="nil"/>
          <w:left w:val="nil"/>
          <w:bottom w:val="nil"/>
          <w:right w:val="nil"/>
          <w:between w:val="nil"/>
        </w:pBdr>
        <w:spacing w:line="360" w:lineRule="auto"/>
        <w:ind w:left="2410"/>
        <w:jc w:val="both"/>
        <w:rPr>
          <w:rFonts w:ascii="Arial" w:eastAsia="Arial" w:hAnsi="Arial" w:cs="Arial"/>
          <w:color w:val="000000"/>
        </w:rPr>
      </w:pPr>
      <w:r w:rsidRPr="51DF19D8">
        <w:rPr>
          <w:rFonts w:ascii="Arial" w:eastAsia="Arial" w:hAnsi="Arial" w:cs="Arial"/>
          <w:color w:val="000000" w:themeColor="text1"/>
        </w:rPr>
        <w:t>Reseñas positivas en Google destacan la amabilidad del personal, trato personalizado a mascotas y tutores, y educación post</w:t>
      </w:r>
      <w:r w:rsidR="002F0DD6" w:rsidRPr="51DF19D8">
        <w:rPr>
          <w:rFonts w:ascii="Arial" w:eastAsia="Arial" w:hAnsi="Arial" w:cs="Arial"/>
          <w:color w:val="000000" w:themeColor="text1"/>
        </w:rPr>
        <w:t xml:space="preserve"> </w:t>
      </w:r>
      <w:r w:rsidRPr="51DF19D8">
        <w:rPr>
          <w:rFonts w:ascii="Arial" w:eastAsia="Arial" w:hAnsi="Arial" w:cs="Arial"/>
          <w:color w:val="000000" w:themeColor="text1"/>
        </w:rPr>
        <w:t>-</w:t>
      </w:r>
      <w:r w:rsidR="002F0DD6" w:rsidRPr="51DF19D8">
        <w:rPr>
          <w:rFonts w:ascii="Arial" w:eastAsia="Arial" w:hAnsi="Arial" w:cs="Arial"/>
          <w:color w:val="000000" w:themeColor="text1"/>
        </w:rPr>
        <w:t xml:space="preserve"> </w:t>
      </w:r>
      <w:r w:rsidRPr="51DF19D8">
        <w:rPr>
          <w:rFonts w:ascii="Arial" w:eastAsia="Arial" w:hAnsi="Arial" w:cs="Arial"/>
          <w:color w:val="000000" w:themeColor="text1"/>
        </w:rPr>
        <w:t>consulta (cuidados, administración de medicamentos).</w:t>
      </w:r>
    </w:p>
    <w:p w14:paraId="72043235" w14:textId="77777777" w:rsidR="008E5CFF" w:rsidRPr="00CF76B9" w:rsidRDefault="00BA5FAB" w:rsidP="00225EAC">
      <w:pPr>
        <w:numPr>
          <w:ilvl w:val="0"/>
          <w:numId w:val="15"/>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Logística de entregas:</w:t>
      </w:r>
    </w:p>
    <w:p w14:paraId="26071C35" w14:textId="77777777" w:rsidR="008E5CFF" w:rsidRPr="00CF76B9" w:rsidRDefault="00BA5FAB" w:rsidP="00225EAC">
      <w:pPr>
        <w:numPr>
          <w:ilvl w:val="0"/>
          <w:numId w:val="14"/>
        </w:numPr>
        <w:pBdr>
          <w:top w:val="nil"/>
          <w:left w:val="nil"/>
          <w:bottom w:val="nil"/>
          <w:right w:val="nil"/>
          <w:between w:val="nil"/>
        </w:pBdr>
        <w:spacing w:after="0" w:line="360" w:lineRule="auto"/>
        <w:ind w:left="2410"/>
        <w:jc w:val="both"/>
        <w:rPr>
          <w:rFonts w:ascii="Arial" w:eastAsia="Arial" w:hAnsi="Arial" w:cs="Arial"/>
          <w:color w:val="000000"/>
        </w:rPr>
      </w:pPr>
      <w:r w:rsidRPr="51DF19D8">
        <w:rPr>
          <w:rFonts w:ascii="Arial" w:eastAsia="Arial" w:hAnsi="Arial" w:cs="Arial"/>
          <w:color w:val="000000" w:themeColor="text1"/>
        </w:rPr>
        <w:lastRenderedPageBreak/>
        <w:t>Despachos: Sistema ágil con costos diferenciados por zona y monto de compra (ej.: despacho gratis en compras superiores a 30.000 o 50.000 según comuna).</w:t>
      </w:r>
    </w:p>
    <w:p w14:paraId="79D1E7F4" w14:textId="77777777" w:rsidR="008E5CFF" w:rsidRPr="00CF76B9" w:rsidRDefault="00BA5FAB" w:rsidP="00225EAC">
      <w:pPr>
        <w:numPr>
          <w:ilvl w:val="0"/>
          <w:numId w:val="14"/>
        </w:numPr>
        <w:pBdr>
          <w:top w:val="nil"/>
          <w:left w:val="nil"/>
          <w:bottom w:val="nil"/>
          <w:right w:val="nil"/>
          <w:between w:val="nil"/>
        </w:pBdr>
        <w:spacing w:after="0" w:line="360" w:lineRule="auto"/>
        <w:ind w:left="2410"/>
        <w:jc w:val="both"/>
        <w:rPr>
          <w:rFonts w:ascii="Arial" w:eastAsia="Arial" w:hAnsi="Arial" w:cs="Arial"/>
          <w:color w:val="000000"/>
        </w:rPr>
      </w:pPr>
      <w:r w:rsidRPr="51DF19D8">
        <w:rPr>
          <w:rFonts w:ascii="Arial" w:eastAsia="Arial" w:hAnsi="Arial" w:cs="Arial"/>
          <w:color w:val="000000" w:themeColor="text1"/>
        </w:rPr>
        <w:t>Retiros en tienda: Pedidos listos en 48 horas hábiles, con notificación al cliente.</w:t>
      </w:r>
    </w:p>
    <w:p w14:paraId="04BC7F85" w14:textId="77777777" w:rsidR="008E5CFF" w:rsidRPr="00CF76B9" w:rsidRDefault="00BA5FAB" w:rsidP="00225EAC">
      <w:pPr>
        <w:numPr>
          <w:ilvl w:val="0"/>
          <w:numId w:val="14"/>
        </w:numPr>
        <w:pBdr>
          <w:top w:val="nil"/>
          <w:left w:val="nil"/>
          <w:bottom w:val="nil"/>
          <w:right w:val="nil"/>
          <w:between w:val="nil"/>
        </w:pBdr>
        <w:spacing w:line="360" w:lineRule="auto"/>
        <w:ind w:left="2410"/>
        <w:jc w:val="both"/>
        <w:rPr>
          <w:rFonts w:ascii="Arial" w:eastAsia="Arial" w:hAnsi="Arial" w:cs="Arial"/>
          <w:color w:val="000000"/>
        </w:rPr>
      </w:pPr>
      <w:r w:rsidRPr="51DF19D8">
        <w:rPr>
          <w:rFonts w:ascii="Arial" w:eastAsia="Arial" w:hAnsi="Arial" w:cs="Arial"/>
          <w:color w:val="000000" w:themeColor="text1"/>
        </w:rPr>
        <w:t>Visitas a domicilio: Opción limitada a horarios específicos, ideal para casos donde el traslado de la mascota no sea viable.</w:t>
      </w:r>
    </w:p>
    <w:p w14:paraId="7CD38BFB" w14:textId="4350CB8F" w:rsidR="003E2A1E" w:rsidRPr="00DD7161" w:rsidRDefault="00BA5FAB" w:rsidP="00DD7161">
      <w:pPr>
        <w:spacing w:line="360" w:lineRule="auto"/>
        <w:ind w:left="1440"/>
        <w:jc w:val="both"/>
        <w:rPr>
          <w:rFonts w:ascii="Arial" w:eastAsia="Arial" w:hAnsi="Arial" w:cs="Arial"/>
          <w:color w:val="000000"/>
        </w:rPr>
      </w:pPr>
      <w:r w:rsidRPr="51DF19D8">
        <w:rPr>
          <w:rFonts w:ascii="Arial" w:eastAsia="Arial" w:hAnsi="Arial" w:cs="Arial"/>
          <w:color w:val="000000" w:themeColor="text1"/>
        </w:rPr>
        <w:t>Ejemplo de valor agregado: La combinación de despachos gratuitos en compras altas</w:t>
      </w:r>
      <w:r w:rsidRPr="00CF76B9">
        <w:rPr>
          <w:rFonts w:ascii="Arial" w:eastAsia="Arial" w:hAnsi="Arial" w:cs="Arial"/>
        </w:rPr>
        <w:t xml:space="preserve">, </w:t>
      </w:r>
      <w:r w:rsidR="002F0DD6" w:rsidRPr="00CF76B9">
        <w:rPr>
          <w:rFonts w:ascii="Arial" w:eastAsia="Arial" w:hAnsi="Arial" w:cs="Arial"/>
        </w:rPr>
        <w:t>además</w:t>
      </w:r>
      <w:r w:rsidR="002F0DD6" w:rsidRPr="51DF19D8">
        <w:rPr>
          <w:rFonts w:ascii="Arial" w:eastAsia="Arial" w:hAnsi="Arial" w:cs="Arial"/>
          <w:color w:val="000000" w:themeColor="text1"/>
        </w:rPr>
        <w:t xml:space="preserve"> consejos personalizados refuerzan</w:t>
      </w:r>
      <w:r w:rsidRPr="51DF19D8">
        <w:rPr>
          <w:rFonts w:ascii="Arial" w:eastAsia="Arial" w:hAnsi="Arial" w:cs="Arial"/>
          <w:color w:val="000000" w:themeColor="text1"/>
        </w:rPr>
        <w:t xml:space="preserve"> la lealtad del cliente.</w:t>
      </w:r>
    </w:p>
    <w:p w14:paraId="6EE2861C" w14:textId="77777777" w:rsidR="008E5CFF" w:rsidRPr="00CF76B9" w:rsidRDefault="00BA5FAB" w:rsidP="00225EAC">
      <w:pPr>
        <w:pStyle w:val="Ttulo3"/>
        <w:numPr>
          <w:ilvl w:val="2"/>
          <w:numId w:val="44"/>
        </w:numPr>
        <w:spacing w:line="360" w:lineRule="auto"/>
        <w:ind w:left="2552"/>
        <w:rPr>
          <w:rFonts w:ascii="Arial" w:eastAsia="Arial" w:hAnsi="Arial" w:cs="Arial"/>
          <w:color w:val="000000"/>
        </w:rPr>
      </w:pPr>
      <w:bookmarkStart w:id="65" w:name="_Toc197459558"/>
      <w:bookmarkStart w:id="66" w:name="_Toc201111719"/>
      <w:r w:rsidRPr="51DF19D8">
        <w:rPr>
          <w:rFonts w:ascii="Arial" w:eastAsia="Arial" w:hAnsi="Arial" w:cs="Arial"/>
          <w:color w:val="000000" w:themeColor="text1"/>
        </w:rPr>
        <w:t>Atención al Cliente y Servicio Veterinario</w:t>
      </w:r>
      <w:bookmarkEnd w:id="65"/>
      <w:bookmarkEnd w:id="66"/>
    </w:p>
    <w:p w14:paraId="033FC0C2" w14:textId="77777777" w:rsidR="008E5CFF" w:rsidRPr="00CF76B9" w:rsidRDefault="00BA5FAB" w:rsidP="004556C2">
      <w:pPr>
        <w:spacing w:line="360" w:lineRule="auto"/>
        <w:ind w:left="1440"/>
        <w:jc w:val="both"/>
        <w:rPr>
          <w:rFonts w:ascii="Arial" w:eastAsia="Arial" w:hAnsi="Arial" w:cs="Arial"/>
          <w:color w:val="000000"/>
        </w:rPr>
      </w:pPr>
      <w:r w:rsidRPr="51DF19D8">
        <w:rPr>
          <w:rFonts w:ascii="Arial" w:eastAsia="Arial" w:hAnsi="Arial" w:cs="Arial"/>
          <w:color w:val="000000" w:themeColor="text1"/>
        </w:rPr>
        <w:t>La clínica se distingue por un enfoque educativo y transparente:</w:t>
      </w:r>
    </w:p>
    <w:p w14:paraId="3FD28B33" w14:textId="77777777" w:rsidR="008E5CFF" w:rsidRPr="00CF76B9" w:rsidRDefault="00BA5FAB" w:rsidP="004556C2">
      <w:pPr>
        <w:numPr>
          <w:ilvl w:val="0"/>
          <w:numId w:val="13"/>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Servicios veterinarios:</w:t>
      </w:r>
    </w:p>
    <w:p w14:paraId="0B32EA44" w14:textId="77777777" w:rsidR="008E5CFF" w:rsidRPr="00CF76B9" w:rsidRDefault="00BA5FAB" w:rsidP="00DD7161">
      <w:pPr>
        <w:numPr>
          <w:ilvl w:val="0"/>
          <w:numId w:val="1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Diagnóstico avanzado: radiografías, ecografías, endoscopías.</w:t>
      </w:r>
    </w:p>
    <w:p w14:paraId="3B51E8CD" w14:textId="77777777" w:rsidR="008E5CFF" w:rsidRPr="00CF76B9" w:rsidRDefault="00BA5FAB" w:rsidP="00DD7161">
      <w:pPr>
        <w:numPr>
          <w:ilvl w:val="0"/>
          <w:numId w:val="1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Consultas generales y de urgencia.</w:t>
      </w:r>
    </w:p>
    <w:p w14:paraId="505CDFDB" w14:textId="77777777" w:rsidR="008E5CFF" w:rsidRPr="00CF76B9" w:rsidRDefault="00BA5FAB" w:rsidP="00DD7161">
      <w:pPr>
        <w:numPr>
          <w:ilvl w:val="0"/>
          <w:numId w:val="1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Procedimientos quirúrgicos.</w:t>
      </w:r>
    </w:p>
    <w:p w14:paraId="1604B72B" w14:textId="77777777" w:rsidR="008E5CFF" w:rsidRPr="00CF76B9" w:rsidRDefault="00BA5FAB" w:rsidP="00DD7161">
      <w:pPr>
        <w:numPr>
          <w:ilvl w:val="0"/>
          <w:numId w:val="1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Hospitalización nocturna (24/7 para pacientes críticos, aunque sin recepción nocturna).</w:t>
      </w:r>
    </w:p>
    <w:p w14:paraId="168B2E2C" w14:textId="062D1CFC" w:rsidR="008E5CFF" w:rsidRPr="003E2A1E" w:rsidRDefault="00BA5FAB" w:rsidP="00DD7161">
      <w:pPr>
        <w:numPr>
          <w:ilvl w:val="0"/>
          <w:numId w:val="12"/>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t>Vacunación y desparasitación.</w:t>
      </w:r>
    </w:p>
    <w:p w14:paraId="7476FB50" w14:textId="77777777" w:rsidR="008E5CFF" w:rsidRPr="00CF76B9" w:rsidRDefault="00BA5FAB" w:rsidP="004556C2">
      <w:pPr>
        <w:numPr>
          <w:ilvl w:val="0"/>
          <w:numId w:val="11"/>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Capacitación profesional:</w:t>
      </w:r>
    </w:p>
    <w:p w14:paraId="35D4E57D" w14:textId="7C5EE7E2" w:rsidR="008E5CFF" w:rsidRPr="003E2A1E" w:rsidRDefault="00BA5FAB" w:rsidP="00DD7161">
      <w:pPr>
        <w:numPr>
          <w:ilvl w:val="0"/>
          <w:numId w:val="9"/>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t>Veterinarios titulados y personal entrenado en trato amable y manejo de mascotas (especialmente en casos de estrés animal).</w:t>
      </w:r>
    </w:p>
    <w:p w14:paraId="4374C247" w14:textId="37A57A96" w:rsidR="008E5CFF" w:rsidRPr="00CF76B9" w:rsidRDefault="00BA5FAB" w:rsidP="004556C2">
      <w:pPr>
        <w:numPr>
          <w:ilvl w:val="0"/>
          <w:numId w:val="8"/>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Educación post</w:t>
      </w:r>
      <w:r w:rsidR="002F0DD6" w:rsidRPr="51DF19D8">
        <w:rPr>
          <w:rFonts w:ascii="Arial" w:eastAsia="Arial" w:hAnsi="Arial" w:cs="Arial"/>
          <w:color w:val="000000" w:themeColor="text1"/>
        </w:rPr>
        <w:t xml:space="preserve"> </w:t>
      </w:r>
      <w:r w:rsidRPr="51DF19D8">
        <w:rPr>
          <w:rFonts w:ascii="Arial" w:eastAsia="Arial" w:hAnsi="Arial" w:cs="Arial"/>
          <w:color w:val="000000" w:themeColor="text1"/>
        </w:rPr>
        <w:t>-</w:t>
      </w:r>
      <w:r w:rsidR="002F0DD6" w:rsidRPr="51DF19D8">
        <w:rPr>
          <w:rFonts w:ascii="Arial" w:eastAsia="Arial" w:hAnsi="Arial" w:cs="Arial"/>
          <w:color w:val="000000" w:themeColor="text1"/>
        </w:rPr>
        <w:t xml:space="preserve"> </w:t>
      </w:r>
      <w:r w:rsidRPr="51DF19D8">
        <w:rPr>
          <w:rFonts w:ascii="Arial" w:eastAsia="Arial" w:hAnsi="Arial" w:cs="Arial"/>
          <w:color w:val="000000" w:themeColor="text1"/>
        </w:rPr>
        <w:t>consulta:</w:t>
      </w:r>
    </w:p>
    <w:p w14:paraId="580D88EB" w14:textId="1C14307E" w:rsidR="008E5CFF" w:rsidRPr="003E2A1E" w:rsidRDefault="00BA5FAB" w:rsidP="00DD7161">
      <w:pPr>
        <w:numPr>
          <w:ilvl w:val="0"/>
          <w:numId w:val="7"/>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t>Entrega de recomendaciones prácticas (administración de medicinas, alimentación, paseos, higiene) para empoderar a los tutores.</w:t>
      </w:r>
    </w:p>
    <w:p w14:paraId="1A4A801B" w14:textId="77777777" w:rsidR="008E5CFF" w:rsidRPr="00CF76B9" w:rsidRDefault="00BA5FAB" w:rsidP="004556C2">
      <w:pPr>
        <w:numPr>
          <w:ilvl w:val="0"/>
          <w:numId w:val="6"/>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Transparencia:</w:t>
      </w:r>
    </w:p>
    <w:p w14:paraId="3C4645F3" w14:textId="54267E11" w:rsidR="003E2A1E" w:rsidRPr="00DD7161" w:rsidRDefault="00BA5FAB" w:rsidP="004556C2">
      <w:pPr>
        <w:numPr>
          <w:ilvl w:val="0"/>
          <w:numId w:val="5"/>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lastRenderedPageBreak/>
        <w:t>Reseñas orgánicas resaltan la paciencia y claridad en las explicaciones, generando confianza.</w:t>
      </w:r>
    </w:p>
    <w:p w14:paraId="65EB2378" w14:textId="4A477ED2" w:rsidR="003E2A1E" w:rsidRPr="00CF76B9" w:rsidRDefault="00BA5FAB" w:rsidP="00DD7161">
      <w:pPr>
        <w:spacing w:line="360" w:lineRule="auto"/>
        <w:ind w:left="1440"/>
        <w:jc w:val="both"/>
        <w:rPr>
          <w:rFonts w:ascii="Arial" w:eastAsia="Arial" w:hAnsi="Arial" w:cs="Arial"/>
          <w:color w:val="000000"/>
        </w:rPr>
      </w:pPr>
      <w:r w:rsidRPr="51DF19D8">
        <w:rPr>
          <w:rFonts w:ascii="Arial" w:eastAsia="Arial" w:hAnsi="Arial" w:cs="Arial"/>
          <w:color w:val="000000" w:themeColor="text1"/>
        </w:rPr>
        <w:t>Dato clave: La atención no se limita al diagnóstico, sino que incluye seguimiento activo mediante consejos, lo que reduce tener que volver consultas innecesarias.</w:t>
      </w:r>
    </w:p>
    <w:p w14:paraId="417363BB" w14:textId="77777777" w:rsidR="008E5CFF" w:rsidRPr="00CF76B9" w:rsidRDefault="00BA5FAB" w:rsidP="00225EAC">
      <w:pPr>
        <w:pStyle w:val="Ttulo3"/>
        <w:numPr>
          <w:ilvl w:val="2"/>
          <w:numId w:val="44"/>
        </w:numPr>
        <w:spacing w:line="360" w:lineRule="auto"/>
        <w:ind w:left="2552"/>
        <w:rPr>
          <w:rFonts w:ascii="Arial" w:eastAsia="Arial" w:hAnsi="Arial" w:cs="Arial"/>
          <w:color w:val="000000"/>
        </w:rPr>
      </w:pPr>
      <w:bookmarkStart w:id="67" w:name="_Toc197459559"/>
      <w:bookmarkStart w:id="68" w:name="_Toc201111720"/>
      <w:r w:rsidRPr="51DF19D8">
        <w:rPr>
          <w:rFonts w:ascii="Arial" w:eastAsia="Arial" w:hAnsi="Arial" w:cs="Arial"/>
          <w:color w:val="000000" w:themeColor="text1"/>
        </w:rPr>
        <w:t>Ventas</w:t>
      </w:r>
      <w:bookmarkEnd w:id="67"/>
      <w:bookmarkEnd w:id="68"/>
    </w:p>
    <w:p w14:paraId="7C17CCBA" w14:textId="22C89FC0" w:rsidR="008E5CFF" w:rsidRPr="00CF76B9" w:rsidRDefault="00BA5FAB" w:rsidP="00DD7161">
      <w:pPr>
        <w:spacing w:line="360" w:lineRule="auto"/>
        <w:ind w:left="1440"/>
        <w:jc w:val="both"/>
        <w:rPr>
          <w:rFonts w:ascii="Arial" w:eastAsia="Arial" w:hAnsi="Arial" w:cs="Arial"/>
          <w:color w:val="000000"/>
        </w:rPr>
      </w:pPr>
      <w:r w:rsidRPr="51DF19D8">
        <w:rPr>
          <w:rFonts w:ascii="Arial" w:eastAsia="Arial" w:hAnsi="Arial" w:cs="Arial"/>
          <w:color w:val="000000" w:themeColor="text1"/>
        </w:rPr>
        <w:t>La clínica maneja un sistema de ventas y gestión basado en procesos manuales, con enfoque en la transparencia y flexibilidad para el cliente:</w:t>
      </w:r>
    </w:p>
    <w:p w14:paraId="3815EDC4" w14:textId="77777777" w:rsidR="008E5CFF" w:rsidRPr="00CF76B9" w:rsidRDefault="00BA5FAB" w:rsidP="004556C2">
      <w:pPr>
        <w:numPr>
          <w:ilvl w:val="0"/>
          <w:numId w:val="4"/>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Gestión de inventario y pacientes:</w:t>
      </w:r>
    </w:p>
    <w:p w14:paraId="3C4F3BDD" w14:textId="77777777" w:rsidR="008E5CFF" w:rsidRPr="00CF76B9" w:rsidRDefault="00BA5FAB" w:rsidP="004556C2">
      <w:pPr>
        <w:numPr>
          <w:ilvl w:val="0"/>
          <w:numId w:val="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Inventario manual: Control de productos (medicamentos, alimentos, accesorios) mediante planillas Excel, actualizadas periódicamente.</w:t>
      </w:r>
    </w:p>
    <w:p w14:paraId="46B867F3" w14:textId="77777777" w:rsidR="008E5CFF" w:rsidRPr="00CF76B9" w:rsidRDefault="00BA5FAB" w:rsidP="004556C2">
      <w:pPr>
        <w:numPr>
          <w:ilvl w:val="0"/>
          <w:numId w:val="2"/>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Fichas clínicas: Registro manual de historiales médicos, posteriormente digitalizados en Excel.</w:t>
      </w:r>
    </w:p>
    <w:p w14:paraId="5743AA63" w14:textId="6F7DDA60" w:rsidR="003E2A1E" w:rsidRPr="00DD7161" w:rsidRDefault="00BA5FAB" w:rsidP="004556C2">
      <w:pPr>
        <w:numPr>
          <w:ilvl w:val="0"/>
          <w:numId w:val="2"/>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t>Software actual: Uso de G-VET, el cual se planea reemplazar debido a sus falencias técnicas.</w:t>
      </w:r>
    </w:p>
    <w:p w14:paraId="6BFFB174" w14:textId="77777777" w:rsidR="008E5CFF" w:rsidRPr="00CF76B9" w:rsidRDefault="00BA5FAB" w:rsidP="004556C2">
      <w:pPr>
        <w:numPr>
          <w:ilvl w:val="0"/>
          <w:numId w:val="1"/>
        </w:numPr>
        <w:pBdr>
          <w:top w:val="nil"/>
          <w:left w:val="nil"/>
          <w:bottom w:val="nil"/>
          <w:right w:val="nil"/>
          <w:between w:val="nil"/>
        </w:pBdr>
        <w:spacing w:after="0" w:line="360" w:lineRule="auto"/>
        <w:ind w:left="2160"/>
        <w:jc w:val="both"/>
        <w:rPr>
          <w:rFonts w:ascii="Arial" w:eastAsia="Arial" w:hAnsi="Arial" w:cs="Arial"/>
          <w:color w:val="000000"/>
        </w:rPr>
      </w:pPr>
      <w:r w:rsidRPr="51DF19D8">
        <w:rPr>
          <w:rFonts w:ascii="Arial" w:eastAsia="Arial" w:hAnsi="Arial" w:cs="Arial"/>
          <w:color w:val="000000" w:themeColor="text1"/>
        </w:rPr>
        <w:t>Proceso de venta:</w:t>
      </w:r>
    </w:p>
    <w:p w14:paraId="4B47A0E2" w14:textId="77777777" w:rsidR="008E5CFF" w:rsidRPr="00CF76B9" w:rsidRDefault="00BA5FAB" w:rsidP="00225EAC">
      <w:pPr>
        <w:numPr>
          <w:ilvl w:val="0"/>
          <w:numId w:val="41"/>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Presupuestación:</w:t>
      </w:r>
    </w:p>
    <w:p w14:paraId="15F3CDC1" w14:textId="77777777" w:rsidR="008E5CFF" w:rsidRPr="00CF76B9" w:rsidRDefault="00BA5FAB" w:rsidP="00225EAC">
      <w:pPr>
        <w:numPr>
          <w:ilvl w:val="0"/>
          <w:numId w:val="40"/>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Se entrega un desglose detallado de costos (ej.: cirugías), con opción de aceptación/rechazo por parte del cliente.</w:t>
      </w:r>
    </w:p>
    <w:p w14:paraId="45291BD0" w14:textId="77777777" w:rsidR="008E5CFF" w:rsidRPr="00CF76B9" w:rsidRDefault="00BA5FAB" w:rsidP="00225EAC">
      <w:pPr>
        <w:numPr>
          <w:ilvl w:val="0"/>
          <w:numId w:val="41"/>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Pagos:</w:t>
      </w:r>
    </w:p>
    <w:p w14:paraId="551CC4F7" w14:textId="77777777" w:rsidR="008E5CFF" w:rsidRPr="00CF76B9" w:rsidRDefault="00BA5FAB" w:rsidP="00225EAC">
      <w:pPr>
        <w:numPr>
          <w:ilvl w:val="0"/>
          <w:numId w:val="39"/>
        </w:numPr>
        <w:pBdr>
          <w:top w:val="nil"/>
          <w:left w:val="nil"/>
          <w:bottom w:val="nil"/>
          <w:right w:val="nil"/>
          <w:between w:val="nil"/>
        </w:pBdr>
        <w:tabs>
          <w:tab w:val="left" w:pos="3261"/>
        </w:tabs>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Bono de reserva: Pago inicial para garantizar la agenda (común en procedimientos quirúrgicos).</w:t>
      </w:r>
    </w:p>
    <w:p w14:paraId="31772745" w14:textId="1BEBB92B" w:rsidR="008E5CFF" w:rsidRPr="003E2A1E" w:rsidRDefault="00BA5FAB" w:rsidP="00225EAC">
      <w:pPr>
        <w:numPr>
          <w:ilvl w:val="0"/>
          <w:numId w:val="39"/>
        </w:numPr>
        <w:pBdr>
          <w:top w:val="nil"/>
          <w:left w:val="nil"/>
          <w:bottom w:val="nil"/>
          <w:right w:val="nil"/>
          <w:between w:val="nil"/>
        </w:pBdr>
        <w:tabs>
          <w:tab w:val="left" w:pos="3261"/>
        </w:tabs>
        <w:spacing w:line="360" w:lineRule="auto"/>
        <w:ind w:left="2552"/>
        <w:jc w:val="both"/>
        <w:rPr>
          <w:rFonts w:ascii="Arial" w:eastAsia="Arial" w:hAnsi="Arial" w:cs="Arial"/>
          <w:color w:val="000000"/>
        </w:rPr>
      </w:pPr>
      <w:r w:rsidRPr="51DF19D8">
        <w:rPr>
          <w:rFonts w:ascii="Arial" w:eastAsia="Arial" w:hAnsi="Arial" w:cs="Arial"/>
          <w:color w:val="000000" w:themeColor="text1"/>
        </w:rPr>
        <w:t>Métodos disponibles: Efectivo, transferencia, o tarjetas (verificar si aplica).</w:t>
      </w:r>
    </w:p>
    <w:p w14:paraId="432A4FD8" w14:textId="77777777" w:rsidR="008E5CFF" w:rsidRPr="00CF76B9" w:rsidRDefault="00BA5FAB" w:rsidP="00225EAC">
      <w:pPr>
        <w:numPr>
          <w:ilvl w:val="0"/>
          <w:numId w:val="41"/>
        </w:numPr>
        <w:pBdr>
          <w:top w:val="nil"/>
          <w:left w:val="nil"/>
          <w:bottom w:val="nil"/>
          <w:right w:val="nil"/>
          <w:between w:val="nil"/>
        </w:pBdr>
        <w:spacing w:after="0" w:line="360" w:lineRule="auto"/>
        <w:ind w:left="2552"/>
        <w:jc w:val="both"/>
        <w:rPr>
          <w:rFonts w:ascii="Arial" w:eastAsia="Arial" w:hAnsi="Arial" w:cs="Arial"/>
          <w:color w:val="000000"/>
        </w:rPr>
      </w:pPr>
      <w:r w:rsidRPr="51DF19D8">
        <w:rPr>
          <w:rFonts w:ascii="Arial" w:eastAsia="Arial" w:hAnsi="Arial" w:cs="Arial"/>
          <w:color w:val="000000" w:themeColor="text1"/>
        </w:rPr>
        <w:t>Transparencia:</w:t>
      </w:r>
    </w:p>
    <w:p w14:paraId="38255DDC" w14:textId="749263FE" w:rsidR="003E2A1E" w:rsidRPr="00056310" w:rsidRDefault="00BA5FAB" w:rsidP="004556C2">
      <w:pPr>
        <w:numPr>
          <w:ilvl w:val="0"/>
          <w:numId w:val="38"/>
        </w:numPr>
        <w:pBdr>
          <w:top w:val="nil"/>
          <w:left w:val="nil"/>
          <w:bottom w:val="nil"/>
          <w:right w:val="nil"/>
          <w:between w:val="nil"/>
        </w:pBdr>
        <w:spacing w:line="360" w:lineRule="auto"/>
        <w:ind w:left="2552"/>
        <w:jc w:val="both"/>
        <w:rPr>
          <w:rFonts w:ascii="Arial" w:eastAsia="Arial" w:hAnsi="Arial" w:cs="Arial"/>
          <w:color w:val="000000"/>
        </w:rPr>
      </w:pPr>
      <w:r w:rsidRPr="51DF19D8">
        <w:rPr>
          <w:rFonts w:ascii="Arial" w:eastAsia="Arial" w:hAnsi="Arial" w:cs="Arial"/>
          <w:color w:val="000000" w:themeColor="text1"/>
        </w:rPr>
        <w:t>Los clientes destacan la claridad en los costos y la ausencia de "cargos ocultos".</w:t>
      </w:r>
    </w:p>
    <w:p w14:paraId="25DC672A" w14:textId="714BB887" w:rsidR="003E2A1E" w:rsidRPr="003E2A1E" w:rsidRDefault="00BA5FAB" w:rsidP="004B3F9C">
      <w:pPr>
        <w:pStyle w:val="Ttulo3"/>
        <w:numPr>
          <w:ilvl w:val="2"/>
          <w:numId w:val="44"/>
        </w:numPr>
        <w:spacing w:line="360" w:lineRule="auto"/>
        <w:ind w:left="2552"/>
        <w:rPr>
          <w:rFonts w:ascii="Arial" w:eastAsia="Arial" w:hAnsi="Arial" w:cs="Arial"/>
          <w:color w:val="000000"/>
        </w:rPr>
      </w:pPr>
      <w:bookmarkStart w:id="69" w:name="_Toc197459560"/>
      <w:bookmarkStart w:id="70" w:name="_Toc201111721"/>
      <w:r w:rsidRPr="51DF19D8">
        <w:rPr>
          <w:rFonts w:ascii="Arial" w:eastAsia="Arial" w:hAnsi="Arial" w:cs="Arial"/>
          <w:color w:val="000000" w:themeColor="text1"/>
        </w:rPr>
        <w:lastRenderedPageBreak/>
        <w:t>Entregas y Facturación</w:t>
      </w:r>
      <w:bookmarkEnd w:id="69"/>
      <w:bookmarkEnd w:id="70"/>
    </w:p>
    <w:p w14:paraId="7C71F848" w14:textId="23238CC7" w:rsidR="003E2A1E" w:rsidRPr="003E2A1E" w:rsidRDefault="00BA5FAB" w:rsidP="00225EAC">
      <w:pPr>
        <w:numPr>
          <w:ilvl w:val="0"/>
          <w:numId w:val="27"/>
        </w:numPr>
        <w:pBdr>
          <w:top w:val="nil"/>
          <w:left w:val="nil"/>
          <w:bottom w:val="nil"/>
          <w:right w:val="nil"/>
          <w:between w:val="nil"/>
        </w:pBdr>
        <w:spacing w:after="0" w:line="360" w:lineRule="auto"/>
        <w:ind w:left="1843"/>
        <w:jc w:val="both"/>
        <w:rPr>
          <w:rFonts w:ascii="Arial" w:eastAsia="Arial" w:hAnsi="Arial" w:cs="Arial"/>
          <w:color w:val="000000"/>
        </w:rPr>
      </w:pPr>
      <w:r w:rsidRPr="51DF19D8">
        <w:rPr>
          <w:rFonts w:ascii="Arial" w:eastAsia="Arial" w:hAnsi="Arial" w:cs="Arial"/>
          <w:color w:val="000000" w:themeColor="text1"/>
        </w:rPr>
        <w:t>Entregas:</w:t>
      </w:r>
    </w:p>
    <w:p w14:paraId="06BC3CB3" w14:textId="77777777" w:rsidR="008E5CFF" w:rsidRPr="00CF76B9" w:rsidRDefault="00BA5FAB" w:rsidP="00225EAC">
      <w:pPr>
        <w:numPr>
          <w:ilvl w:val="0"/>
          <w:numId w:val="37"/>
        </w:numPr>
        <w:pBdr>
          <w:top w:val="nil"/>
          <w:left w:val="nil"/>
          <w:bottom w:val="nil"/>
          <w:right w:val="nil"/>
          <w:between w:val="nil"/>
        </w:pBdr>
        <w:spacing w:after="0" w:line="360" w:lineRule="auto"/>
        <w:ind w:left="2268"/>
        <w:jc w:val="both"/>
        <w:rPr>
          <w:rFonts w:ascii="Arial" w:eastAsia="Arial" w:hAnsi="Arial" w:cs="Arial"/>
          <w:color w:val="000000"/>
        </w:rPr>
      </w:pPr>
      <w:r w:rsidRPr="51DF19D8">
        <w:rPr>
          <w:rFonts w:ascii="Arial" w:eastAsia="Arial" w:hAnsi="Arial" w:cs="Arial"/>
          <w:color w:val="000000" w:themeColor="text1"/>
        </w:rPr>
        <w:t xml:space="preserve">Plazos claros y comunicados: 24-48 horas hábiles para RM; 5-10 días para regiones. Horarios de entrega definidos (9:00 a 20:00 </w:t>
      </w:r>
      <w:proofErr w:type="spellStart"/>
      <w:r w:rsidRPr="51DF19D8">
        <w:rPr>
          <w:rFonts w:ascii="Arial" w:eastAsia="Arial" w:hAnsi="Arial" w:cs="Arial"/>
          <w:color w:val="000000" w:themeColor="text1"/>
        </w:rPr>
        <w:t>hrs</w:t>
      </w:r>
      <w:proofErr w:type="spellEnd"/>
      <w:r w:rsidRPr="51DF19D8">
        <w:rPr>
          <w:rFonts w:ascii="Arial" w:eastAsia="Arial" w:hAnsi="Arial" w:cs="Arial"/>
          <w:color w:val="000000" w:themeColor="text1"/>
        </w:rPr>
        <w:t>).</w:t>
      </w:r>
    </w:p>
    <w:p w14:paraId="5D1DA908" w14:textId="7A24FBDC" w:rsidR="008E5CFF" w:rsidRPr="003E2A1E" w:rsidRDefault="00BA5FAB" w:rsidP="00225EAC">
      <w:pPr>
        <w:numPr>
          <w:ilvl w:val="0"/>
          <w:numId w:val="37"/>
        </w:numPr>
        <w:pBdr>
          <w:top w:val="nil"/>
          <w:left w:val="nil"/>
          <w:bottom w:val="nil"/>
          <w:right w:val="nil"/>
          <w:between w:val="nil"/>
        </w:pBdr>
        <w:spacing w:line="360" w:lineRule="auto"/>
        <w:ind w:left="2268"/>
        <w:jc w:val="both"/>
        <w:rPr>
          <w:rFonts w:ascii="Arial" w:eastAsia="Arial" w:hAnsi="Arial" w:cs="Arial"/>
          <w:color w:val="000000"/>
        </w:rPr>
      </w:pPr>
      <w:r w:rsidRPr="51DF19D8">
        <w:rPr>
          <w:rFonts w:ascii="Arial" w:eastAsia="Arial" w:hAnsi="Arial" w:cs="Arial"/>
          <w:color w:val="000000" w:themeColor="text1"/>
        </w:rPr>
        <w:t>Retiro en tienda con cédula de identidad.</w:t>
      </w:r>
    </w:p>
    <w:p w14:paraId="55EA8ED1" w14:textId="77777777" w:rsidR="008E5CFF" w:rsidRPr="00CF76B9" w:rsidRDefault="00BA5FAB" w:rsidP="00225EAC">
      <w:pPr>
        <w:numPr>
          <w:ilvl w:val="0"/>
          <w:numId w:val="27"/>
        </w:numPr>
        <w:pBdr>
          <w:top w:val="nil"/>
          <w:left w:val="nil"/>
          <w:bottom w:val="nil"/>
          <w:right w:val="nil"/>
          <w:between w:val="nil"/>
        </w:pBdr>
        <w:spacing w:after="0" w:line="360" w:lineRule="auto"/>
        <w:ind w:left="1843"/>
        <w:jc w:val="both"/>
        <w:rPr>
          <w:rFonts w:ascii="Arial" w:eastAsia="Arial" w:hAnsi="Arial" w:cs="Arial"/>
          <w:color w:val="000000"/>
        </w:rPr>
      </w:pPr>
      <w:r w:rsidRPr="51DF19D8">
        <w:rPr>
          <w:rFonts w:ascii="Arial" w:eastAsia="Arial" w:hAnsi="Arial" w:cs="Arial"/>
          <w:color w:val="000000" w:themeColor="text1"/>
        </w:rPr>
        <w:t>Ofertas estratégicas:</w:t>
      </w:r>
    </w:p>
    <w:p w14:paraId="1C1B5C6B" w14:textId="5B6F1D8E" w:rsidR="008E5CFF" w:rsidRPr="003E2A1E" w:rsidRDefault="00BA5FAB" w:rsidP="00225EAC">
      <w:pPr>
        <w:numPr>
          <w:ilvl w:val="0"/>
          <w:numId w:val="29"/>
        </w:numPr>
        <w:pBdr>
          <w:top w:val="nil"/>
          <w:left w:val="nil"/>
          <w:bottom w:val="nil"/>
          <w:right w:val="nil"/>
          <w:between w:val="nil"/>
        </w:pBdr>
        <w:tabs>
          <w:tab w:val="left" w:pos="2268"/>
        </w:tabs>
        <w:spacing w:line="360" w:lineRule="auto"/>
        <w:ind w:left="2268"/>
        <w:jc w:val="both"/>
        <w:rPr>
          <w:rFonts w:ascii="Arial" w:eastAsia="Arial" w:hAnsi="Arial" w:cs="Arial"/>
          <w:color w:val="000000"/>
        </w:rPr>
      </w:pPr>
      <w:r w:rsidRPr="51DF19D8">
        <w:rPr>
          <w:rFonts w:ascii="Arial" w:eastAsia="Arial" w:hAnsi="Arial" w:cs="Arial"/>
          <w:color w:val="000000" w:themeColor="text1"/>
        </w:rPr>
        <w:t>Descuentos en despachos según comuna y monto de compra, incentivando el volumen de ventas.</w:t>
      </w:r>
    </w:p>
    <w:p w14:paraId="60B53B01" w14:textId="77777777" w:rsidR="008E5CFF" w:rsidRPr="00CF76B9" w:rsidRDefault="00BA5FAB" w:rsidP="00225EAC">
      <w:pPr>
        <w:numPr>
          <w:ilvl w:val="0"/>
          <w:numId w:val="28"/>
        </w:numPr>
        <w:pBdr>
          <w:top w:val="nil"/>
          <w:left w:val="nil"/>
          <w:bottom w:val="nil"/>
          <w:right w:val="nil"/>
          <w:between w:val="nil"/>
        </w:pBdr>
        <w:spacing w:after="0" w:line="360" w:lineRule="auto"/>
        <w:ind w:left="1843"/>
        <w:jc w:val="both"/>
        <w:rPr>
          <w:rFonts w:ascii="Arial" w:eastAsia="Arial" w:hAnsi="Arial" w:cs="Arial"/>
          <w:color w:val="000000"/>
        </w:rPr>
      </w:pPr>
      <w:r w:rsidRPr="51DF19D8">
        <w:rPr>
          <w:rFonts w:ascii="Arial" w:eastAsia="Arial" w:hAnsi="Arial" w:cs="Arial"/>
          <w:color w:val="000000" w:themeColor="text1"/>
        </w:rPr>
        <w:t>Facturación:</w:t>
      </w:r>
    </w:p>
    <w:p w14:paraId="1CBEEE88" w14:textId="469D35DF" w:rsidR="008E5CFF" w:rsidRPr="003E2A1E" w:rsidRDefault="00BA5FAB" w:rsidP="00225EAC">
      <w:pPr>
        <w:numPr>
          <w:ilvl w:val="0"/>
          <w:numId w:val="26"/>
        </w:numPr>
        <w:pBdr>
          <w:top w:val="nil"/>
          <w:left w:val="nil"/>
          <w:bottom w:val="nil"/>
          <w:right w:val="nil"/>
          <w:between w:val="nil"/>
        </w:pBdr>
        <w:spacing w:line="360" w:lineRule="auto"/>
        <w:ind w:left="2268"/>
        <w:jc w:val="both"/>
        <w:rPr>
          <w:rFonts w:ascii="Arial" w:eastAsia="Arial" w:hAnsi="Arial" w:cs="Arial"/>
          <w:color w:val="000000"/>
        </w:rPr>
      </w:pPr>
      <w:r w:rsidRPr="543336F1">
        <w:rPr>
          <w:rFonts w:ascii="Arial" w:eastAsia="Arial" w:hAnsi="Arial" w:cs="Arial"/>
          <w:color w:val="000000" w:themeColor="text1"/>
        </w:rPr>
        <w:t>Con cada compra el cliente obtiene una boleta física y/o comprobante digital según el medio de pago por el que opte, generando transparencia y confianza.</w:t>
      </w:r>
      <w:r w:rsidR="51DF19D8">
        <w:br/>
      </w:r>
    </w:p>
    <w:p w14:paraId="19BB8482" w14:textId="50BB5E5F"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2914C91C" w14:textId="612B8622"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22C4C172" w14:textId="6C40462F"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1C3DD038" w14:textId="1A648B43"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4E89EE5D" w14:textId="2C01FFDF"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433D36AD" w14:textId="5671ABD3"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69D48688" w14:textId="4932CF82"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3DF16C3D" w14:textId="5B92980C" w:rsidR="543336F1" w:rsidRDefault="543336F1" w:rsidP="543336F1">
      <w:pPr>
        <w:pBdr>
          <w:top w:val="nil"/>
          <w:left w:val="nil"/>
          <w:bottom w:val="nil"/>
          <w:right w:val="nil"/>
          <w:between w:val="nil"/>
        </w:pBdr>
        <w:spacing w:line="360" w:lineRule="auto"/>
        <w:jc w:val="both"/>
        <w:rPr>
          <w:rFonts w:ascii="Arial" w:eastAsia="Arial" w:hAnsi="Arial" w:cs="Arial"/>
          <w:color w:val="000000" w:themeColor="text1"/>
        </w:rPr>
      </w:pPr>
    </w:p>
    <w:p w14:paraId="06B3F4D9" w14:textId="77777777" w:rsidR="00056310" w:rsidRDefault="00056310">
      <w:pPr>
        <w:rPr>
          <w:rFonts w:ascii="Arial" w:eastAsia="Arial" w:hAnsi="Arial" w:cs="Arial"/>
          <w:sz w:val="32"/>
          <w:szCs w:val="32"/>
        </w:rPr>
      </w:pPr>
      <w:bookmarkStart w:id="71" w:name="_Toc197459561"/>
      <w:r>
        <w:br w:type="page"/>
      </w:r>
    </w:p>
    <w:p w14:paraId="63D18FD3" w14:textId="2F12FE56" w:rsidR="008E5CFF" w:rsidRPr="00CF76B9" w:rsidRDefault="00BA5FAB" w:rsidP="001C3E5F">
      <w:pPr>
        <w:pStyle w:val="Ttulo2"/>
      </w:pPr>
      <w:bookmarkStart w:id="72" w:name="_Toc201111722"/>
      <w:r w:rsidRPr="00CF76B9">
        <w:lastRenderedPageBreak/>
        <w:t>Organigrama</w:t>
      </w:r>
      <w:bookmarkEnd w:id="71"/>
      <w:bookmarkEnd w:id="72"/>
    </w:p>
    <w:p w14:paraId="7987893C" w14:textId="137C5D9A" w:rsidR="008E5CFF" w:rsidRPr="00CF76B9" w:rsidRDefault="00BA5FAB" w:rsidP="004556C2">
      <w:pPr>
        <w:spacing w:after="0" w:line="360" w:lineRule="auto"/>
        <w:ind w:left="720"/>
        <w:jc w:val="both"/>
        <w:rPr>
          <w:rFonts w:ascii="Arial" w:eastAsia="Arial" w:hAnsi="Arial" w:cs="Arial"/>
          <w:color w:val="000000"/>
        </w:rPr>
      </w:pPr>
      <w:r w:rsidRPr="00CF76B9">
        <w:rPr>
          <w:rFonts w:ascii="Arial" w:eastAsia="Arial" w:hAnsi="Arial" w:cs="Arial"/>
        </w:rPr>
        <w:t>En la figura 8.2 se muestra el</w:t>
      </w:r>
      <w:r w:rsidRPr="51DF19D8">
        <w:rPr>
          <w:rFonts w:ascii="Arial" w:eastAsia="Arial" w:hAnsi="Arial" w:cs="Arial"/>
          <w:color w:val="000000" w:themeColor="text1"/>
        </w:rPr>
        <w:t xml:space="preserve"> organigrama de</w:t>
      </w:r>
      <w:r w:rsidRPr="00CF76B9">
        <w:rPr>
          <w:rFonts w:ascii="Arial" w:eastAsia="Arial" w:hAnsi="Arial" w:cs="Arial"/>
        </w:rPr>
        <w:t xml:space="preserve"> Club Entre Patitas</w:t>
      </w:r>
      <w:r w:rsidRPr="51DF19D8">
        <w:rPr>
          <w:rFonts w:ascii="Arial" w:eastAsia="Arial" w:hAnsi="Arial" w:cs="Arial"/>
          <w:color w:val="000000" w:themeColor="text1"/>
        </w:rPr>
        <w:t xml:space="preserve">, se puede observar que los dueños son Gonzalo Orellana, el que también cumple el rol de administrador y la doctora veterinaria Cynthia Zepeda, Valentina Herrera ocupa el rol de veterinaria en jefe del hospital, estando a cargo de la doctora veterinaria Isidora Zurita y </w:t>
      </w:r>
      <w:r w:rsidR="00326312" w:rsidRPr="51DF19D8">
        <w:rPr>
          <w:rFonts w:ascii="Arial" w:eastAsia="Arial" w:hAnsi="Arial" w:cs="Arial"/>
          <w:color w:val="000000" w:themeColor="text1"/>
        </w:rPr>
        <w:t>de la técnica</w:t>
      </w:r>
      <w:r w:rsidRPr="51DF19D8">
        <w:rPr>
          <w:rFonts w:ascii="Arial" w:eastAsia="Arial" w:hAnsi="Arial" w:cs="Arial"/>
          <w:color w:val="000000" w:themeColor="text1"/>
        </w:rPr>
        <w:t xml:space="preserve"> </w:t>
      </w:r>
      <w:r w:rsidRPr="00CF76B9">
        <w:rPr>
          <w:rFonts w:ascii="Arial" w:eastAsia="Arial" w:hAnsi="Arial" w:cs="Arial"/>
        </w:rPr>
        <w:t>veterinaria</w:t>
      </w:r>
      <w:r w:rsidRPr="51DF19D8">
        <w:rPr>
          <w:rFonts w:ascii="Arial" w:eastAsia="Arial" w:hAnsi="Arial" w:cs="Arial"/>
          <w:color w:val="000000" w:themeColor="text1"/>
        </w:rPr>
        <w:t xml:space="preserve"> Valentina Escobar.</w:t>
      </w:r>
    </w:p>
    <w:p w14:paraId="5FA8BF1A" w14:textId="77777777" w:rsidR="008E5CFF" w:rsidRPr="00CF76B9" w:rsidRDefault="008E5CFF" w:rsidP="004556C2">
      <w:pPr>
        <w:spacing w:after="0" w:line="360" w:lineRule="auto"/>
        <w:ind w:left="720"/>
        <w:jc w:val="both"/>
        <w:rPr>
          <w:rFonts w:ascii="Arial" w:eastAsia="Arial" w:hAnsi="Arial" w:cs="Arial"/>
        </w:rPr>
      </w:pPr>
    </w:p>
    <w:p w14:paraId="4C7E2066" w14:textId="1CA8797A" w:rsidR="007A0BDB" w:rsidRPr="00E500D7" w:rsidRDefault="27E22AB6" w:rsidP="00056310">
      <w:pPr>
        <w:pStyle w:val="Sinespaciado"/>
      </w:pPr>
      <w:bookmarkStart w:id="73" w:name="_Toc201106484"/>
      <w:bookmarkStart w:id="74" w:name="_Toc201111762"/>
      <w:r w:rsidRPr="23E7B3ED">
        <w:t>Figura</w:t>
      </w:r>
      <w:r w:rsidR="009E79A0">
        <w:t xml:space="preserve"> 1.</w:t>
      </w:r>
      <w:r w:rsidR="004D7BE2">
        <w:fldChar w:fldCharType="begin"/>
      </w:r>
      <w:r w:rsidR="004D7BE2">
        <w:instrText xml:space="preserve"> SEQ Figura \* ARABIC \s 1 </w:instrText>
      </w:r>
      <w:r w:rsidR="004D7BE2">
        <w:fldChar w:fldCharType="separate"/>
      </w:r>
      <w:r w:rsidR="004D7BE2">
        <w:rPr>
          <w:noProof/>
        </w:rPr>
        <w:t>5</w:t>
      </w:r>
      <w:r w:rsidR="004D7BE2">
        <w:fldChar w:fldCharType="end"/>
      </w:r>
      <w:r w:rsidRPr="23E7B3ED">
        <w:t xml:space="preserve"> " Organigrama de Club Entre Patitas"</w:t>
      </w:r>
      <w:bookmarkEnd w:id="73"/>
      <w:bookmarkEnd w:id="74"/>
    </w:p>
    <w:p w14:paraId="2002056F" w14:textId="4DA65DDE" w:rsidR="008E5CFF" w:rsidRPr="00CF76B9" w:rsidRDefault="00BA5FAB" w:rsidP="004556C2">
      <w:pPr>
        <w:spacing w:after="0" w:line="360" w:lineRule="auto"/>
        <w:ind w:left="720"/>
        <w:jc w:val="right"/>
        <w:rPr>
          <w:rFonts w:ascii="Arial" w:eastAsia="Arial" w:hAnsi="Arial" w:cs="Arial"/>
          <w:i/>
          <w:sz w:val="22"/>
          <w:szCs w:val="22"/>
        </w:rPr>
      </w:pPr>
      <w:r>
        <w:rPr>
          <w:noProof/>
        </w:rPr>
        <w:drawing>
          <wp:inline distT="0" distB="0" distL="0" distR="0" wp14:anchorId="5F81CD87" wp14:editId="76D8F60F">
            <wp:extent cx="5333778" cy="3647632"/>
            <wp:effectExtent l="0" t="0" r="635"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340739" cy="3652392"/>
                    </a:xfrm>
                    <a:prstGeom prst="rect">
                      <a:avLst/>
                    </a:prstGeom>
                    <a:ln/>
                  </pic:spPr>
                </pic:pic>
              </a:graphicData>
            </a:graphic>
          </wp:inline>
        </w:drawing>
      </w:r>
      <w:r w:rsidRPr="00CF76B9">
        <w:rPr>
          <w:rFonts w:ascii="Arial" w:eastAsia="Arial" w:hAnsi="Arial" w:cs="Arial"/>
          <w:i/>
          <w:sz w:val="22"/>
          <w:szCs w:val="22"/>
        </w:rPr>
        <w:t xml:space="preserve">Fuente: </w:t>
      </w:r>
      <w:r w:rsidR="0418BB0E" w:rsidRPr="15AA3648">
        <w:rPr>
          <w:rFonts w:ascii="Arial" w:eastAsia="Arial" w:hAnsi="Arial" w:cs="Arial"/>
          <w:i/>
          <w:iCs/>
          <w:sz w:val="22"/>
          <w:szCs w:val="22"/>
        </w:rPr>
        <w:t>Organigrama d</w:t>
      </w:r>
      <w:r w:rsidRPr="15AA3648">
        <w:rPr>
          <w:rFonts w:ascii="Arial" w:eastAsia="Arial" w:hAnsi="Arial" w:cs="Arial"/>
          <w:i/>
          <w:iCs/>
          <w:sz w:val="22"/>
          <w:szCs w:val="22"/>
        </w:rPr>
        <w:t>esarrollado</w:t>
      </w:r>
      <w:r w:rsidRPr="00CF76B9">
        <w:rPr>
          <w:rFonts w:ascii="Arial" w:eastAsia="Arial" w:hAnsi="Arial" w:cs="Arial"/>
          <w:i/>
          <w:sz w:val="22"/>
          <w:szCs w:val="22"/>
        </w:rPr>
        <w:t xml:space="preserve"> por los estudiantes encargados en este proyecto con fines académicos de la Universidad Andrés Bello como parte del curso Ingeniería de Software I (2025).</w:t>
      </w:r>
    </w:p>
    <w:p w14:paraId="38ED4E1F" w14:textId="6CB539FC" w:rsidR="008E5CFF" w:rsidRDefault="008E5CFF" w:rsidP="004556C2">
      <w:pPr>
        <w:spacing w:line="360" w:lineRule="auto"/>
        <w:rPr>
          <w:rFonts w:ascii="Arial" w:eastAsia="Arial" w:hAnsi="Arial" w:cs="Arial"/>
        </w:rPr>
      </w:pPr>
    </w:p>
    <w:p w14:paraId="14F764E9" w14:textId="77777777" w:rsidR="00DD7161" w:rsidRPr="00CF76B9" w:rsidRDefault="00DD7161" w:rsidP="004556C2">
      <w:pPr>
        <w:spacing w:line="360" w:lineRule="auto"/>
        <w:rPr>
          <w:rFonts w:ascii="Arial" w:eastAsia="Arial" w:hAnsi="Arial" w:cs="Arial"/>
        </w:rPr>
      </w:pPr>
    </w:p>
    <w:p w14:paraId="02DACC90" w14:textId="77777777" w:rsidR="008E5CFF" w:rsidRPr="00CF76B9" w:rsidRDefault="00BA5FAB" w:rsidP="001C3E5F">
      <w:pPr>
        <w:pStyle w:val="Ttulo2"/>
      </w:pPr>
      <w:bookmarkStart w:id="75" w:name="_Toc197459562"/>
      <w:bookmarkStart w:id="76" w:name="_Toc201111723"/>
      <w:r w:rsidRPr="00CF76B9">
        <w:lastRenderedPageBreak/>
        <w:t>FODA</w:t>
      </w:r>
      <w:bookmarkEnd w:id="75"/>
      <w:bookmarkEnd w:id="76"/>
    </w:p>
    <w:p w14:paraId="1EE666DD" w14:textId="77777777" w:rsidR="008E5CFF" w:rsidRPr="00CF76B9" w:rsidRDefault="00BA5FAB" w:rsidP="004556C2">
      <w:pPr>
        <w:spacing w:line="360" w:lineRule="auto"/>
        <w:ind w:left="720"/>
        <w:jc w:val="both"/>
        <w:rPr>
          <w:rFonts w:ascii="Arial" w:eastAsia="Arial" w:hAnsi="Arial" w:cs="Arial"/>
        </w:rPr>
      </w:pPr>
      <w:r w:rsidRPr="00CF76B9">
        <w:rPr>
          <w:rFonts w:ascii="Arial" w:eastAsia="Arial" w:hAnsi="Arial" w:cs="Arial"/>
        </w:rPr>
        <w:t xml:space="preserve">En la figura 1.6 </w:t>
      </w:r>
      <w:r w:rsidRPr="51DF19D8">
        <w:rPr>
          <w:rFonts w:ascii="Arial" w:eastAsia="Arial" w:hAnsi="Arial" w:cs="Arial"/>
          <w:color w:val="000000" w:themeColor="text1"/>
        </w:rPr>
        <w:t>se exhibirá el análisis FODA desarrollado por el equipo responsable de la digitalización de Club Entre Patitas.</w:t>
      </w:r>
    </w:p>
    <w:p w14:paraId="4D232092" w14:textId="3A780F2F" w:rsidR="007A0BDB" w:rsidRPr="00E500D7" w:rsidRDefault="27E22AB6" w:rsidP="00056310">
      <w:pPr>
        <w:pStyle w:val="Sinespaciado"/>
      </w:pPr>
      <w:bookmarkStart w:id="77" w:name="_Toc201106485"/>
      <w:bookmarkStart w:id="78" w:name="_Toc201111763"/>
      <w:r w:rsidRPr="23E7B3ED">
        <w:t xml:space="preserve">Figura </w:t>
      </w:r>
      <w:r w:rsidR="004D7BE2">
        <w:fldChar w:fldCharType="begin"/>
      </w:r>
      <w:r w:rsidR="004D7BE2">
        <w:instrText xml:space="preserve"> STYLEREF 1 \s </w:instrText>
      </w:r>
      <w:r w:rsidR="004D7BE2">
        <w:fldChar w:fldCharType="separate"/>
      </w:r>
      <w:r w:rsidR="004D7BE2">
        <w:rPr>
          <w:noProof/>
        </w:rPr>
        <w:t>1</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6</w:t>
      </w:r>
      <w:r w:rsidR="004D7BE2">
        <w:fldChar w:fldCharType="end"/>
      </w:r>
      <w:r w:rsidRPr="23E7B3ED">
        <w:t xml:space="preserve"> " Análisis </w:t>
      </w:r>
      <w:proofErr w:type="spellStart"/>
      <w:r w:rsidRPr="23E7B3ED">
        <w:t>Foda</w:t>
      </w:r>
      <w:proofErr w:type="spellEnd"/>
      <w:r w:rsidRPr="23E7B3ED">
        <w:t xml:space="preserve"> de Club Entre Patitas"</w:t>
      </w:r>
      <w:bookmarkEnd w:id="77"/>
      <w:bookmarkEnd w:id="78"/>
    </w:p>
    <w:p w14:paraId="3F6214FF" w14:textId="20E80913" w:rsidR="008E5CFF" w:rsidRPr="00CF76B9" w:rsidRDefault="00BA5FAB" w:rsidP="004556C2">
      <w:pPr>
        <w:spacing w:line="360" w:lineRule="auto"/>
        <w:ind w:left="720"/>
        <w:jc w:val="right"/>
        <w:rPr>
          <w:rFonts w:ascii="Arial" w:eastAsia="Arial" w:hAnsi="Arial" w:cs="Arial"/>
          <w:i/>
          <w:color w:val="000000" w:themeColor="text1"/>
          <w:sz w:val="22"/>
          <w:szCs w:val="22"/>
        </w:rPr>
      </w:pPr>
      <w:r>
        <w:rPr>
          <w:noProof/>
        </w:rPr>
        <w:drawing>
          <wp:inline distT="0" distB="0" distL="0" distR="0" wp14:anchorId="25A14F6D" wp14:editId="4DA12DC3">
            <wp:extent cx="5610225" cy="491490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610225" cy="4914900"/>
                    </a:xfrm>
                    <a:prstGeom prst="rect">
                      <a:avLst/>
                    </a:prstGeom>
                    <a:ln/>
                  </pic:spPr>
                </pic:pic>
              </a:graphicData>
            </a:graphic>
          </wp:inline>
        </w:drawing>
      </w:r>
      <w:r w:rsidRPr="15AA3648">
        <w:rPr>
          <w:rFonts w:ascii="Arial" w:eastAsia="Arial" w:hAnsi="Arial" w:cs="Arial"/>
          <w:i/>
          <w:color w:val="000000" w:themeColor="text1"/>
          <w:sz w:val="22"/>
          <w:szCs w:val="22"/>
        </w:rPr>
        <w:t xml:space="preserve">Fuente: </w:t>
      </w:r>
      <w:r w:rsidR="12592196" w:rsidRPr="15AA3648">
        <w:rPr>
          <w:rFonts w:ascii="Arial" w:eastAsia="Arial" w:hAnsi="Arial" w:cs="Arial"/>
          <w:i/>
          <w:iCs/>
          <w:color w:val="000000" w:themeColor="text1"/>
          <w:sz w:val="22"/>
          <w:szCs w:val="22"/>
        </w:rPr>
        <w:t>FODA d</w:t>
      </w:r>
      <w:r w:rsidRPr="15AA3648">
        <w:rPr>
          <w:rFonts w:ascii="Arial" w:eastAsia="Arial" w:hAnsi="Arial" w:cs="Arial"/>
          <w:i/>
          <w:iCs/>
          <w:color w:val="000000" w:themeColor="text1"/>
          <w:sz w:val="22"/>
          <w:szCs w:val="22"/>
        </w:rPr>
        <w:t>esarrollado</w:t>
      </w:r>
      <w:r w:rsidRPr="15AA3648">
        <w:rPr>
          <w:rFonts w:ascii="Arial" w:eastAsia="Arial" w:hAnsi="Arial" w:cs="Arial"/>
          <w:i/>
          <w:color w:val="000000" w:themeColor="text1"/>
          <w:sz w:val="22"/>
          <w:szCs w:val="22"/>
        </w:rPr>
        <w:t xml:space="preserve"> por los estudiantes encargados en este proyecto con fines académicos de la Universidad Andrés Bello como parte del curso Ingeniería de Software I (2025).</w:t>
      </w:r>
    </w:p>
    <w:p w14:paraId="30CC4F28" w14:textId="77777777" w:rsidR="008E5CFF" w:rsidRPr="00CF76B9" w:rsidRDefault="00BA5FAB" w:rsidP="004556C2">
      <w:pPr>
        <w:spacing w:line="360" w:lineRule="auto"/>
        <w:rPr>
          <w:rFonts w:ascii="Arial" w:eastAsia="Arial" w:hAnsi="Arial" w:cs="Arial"/>
        </w:rPr>
      </w:pPr>
      <w:r w:rsidRPr="51DF19D8">
        <w:rPr>
          <w:rFonts w:ascii="Arial" w:eastAsia="Arial" w:hAnsi="Arial" w:cs="Arial"/>
        </w:rPr>
        <w:br w:type="page"/>
      </w:r>
    </w:p>
    <w:p w14:paraId="31067E79" w14:textId="40C95736" w:rsidR="0020412E" w:rsidRDefault="0D55FF57" w:rsidP="00056310">
      <w:pPr>
        <w:pStyle w:val="Ttulo1"/>
        <w:numPr>
          <w:ilvl w:val="0"/>
          <w:numId w:val="50"/>
        </w:numPr>
        <w:spacing w:line="360" w:lineRule="auto"/>
        <w:rPr>
          <w:sz w:val="40"/>
          <w:szCs w:val="40"/>
        </w:rPr>
      </w:pPr>
      <w:bookmarkStart w:id="79" w:name="_Toc197459563"/>
      <w:bookmarkStart w:id="80" w:name="_Toc201111724"/>
      <w:r w:rsidRPr="0D55FF57">
        <w:rPr>
          <w:sz w:val="40"/>
          <w:szCs w:val="40"/>
        </w:rPr>
        <w:lastRenderedPageBreak/>
        <w:t>Levantamiento de Proceso</w:t>
      </w:r>
      <w:bookmarkEnd w:id="79"/>
      <w:bookmarkEnd w:id="80"/>
    </w:p>
    <w:p w14:paraId="7D2D13FA" w14:textId="42D78CFE" w:rsidR="00645F74" w:rsidRPr="00791572" w:rsidRDefault="00791572" w:rsidP="00791572">
      <w:pPr>
        <w:spacing w:line="360" w:lineRule="auto"/>
        <w:ind w:left="360"/>
        <w:jc w:val="both"/>
        <w:rPr>
          <w:rFonts w:ascii="Arial" w:eastAsia="Arial" w:hAnsi="Arial" w:cs="Arial"/>
          <w:color w:val="000000"/>
        </w:rPr>
      </w:pPr>
      <w:r w:rsidRPr="51DF19D8">
        <w:rPr>
          <w:rFonts w:ascii="Arial" w:eastAsia="Arial" w:hAnsi="Arial" w:cs="Arial"/>
          <w:color w:val="000000" w:themeColor="text1"/>
        </w:rPr>
        <w:t>En esta sección se describe cómo funciona actualmente el proceso de atención en la clínica Club Entre Patitas y cómo se espera que funcione con el sistema propuesto. Para ello se utilizan herramientas de modelado de procesos, como BPMN, que permiten representar de forma clara y estandarizada las actividades involucradas en la atención clínica y administrativa.</w:t>
      </w:r>
    </w:p>
    <w:p w14:paraId="2DC87B52" w14:textId="20B5F21F" w:rsidR="0020412E" w:rsidRDefault="543336F1" w:rsidP="004B3F9C">
      <w:pPr>
        <w:pStyle w:val="Ttulo2"/>
        <w:numPr>
          <w:ilvl w:val="0"/>
          <w:numId w:val="0"/>
        </w:numPr>
        <w:ind w:left="1418" w:hanging="720"/>
        <w:rPr>
          <w:sz w:val="24"/>
          <w:szCs w:val="24"/>
        </w:rPr>
      </w:pPr>
      <w:bookmarkStart w:id="81" w:name="_Toc197459564"/>
      <w:bookmarkStart w:id="82" w:name="_Toc201111725"/>
      <w:r w:rsidRPr="543336F1">
        <w:t>2.1.</w:t>
      </w:r>
      <w:r w:rsidR="00900804" w:rsidRPr="543336F1">
        <w:t xml:space="preserve"> </w:t>
      </w:r>
      <w:r w:rsidR="00BA5FAB" w:rsidRPr="543336F1">
        <w:t>BPMN</w:t>
      </w:r>
      <w:bookmarkEnd w:id="81"/>
      <w:bookmarkEnd w:id="82"/>
    </w:p>
    <w:p w14:paraId="34F27FD3" w14:textId="4C34859C" w:rsidR="00900804" w:rsidRPr="00900804" w:rsidRDefault="00900804" w:rsidP="00900804">
      <w:pPr>
        <w:spacing w:line="360" w:lineRule="auto"/>
        <w:ind w:left="698"/>
        <w:jc w:val="both"/>
        <w:rPr>
          <w:rFonts w:ascii="Arial" w:eastAsia="Arial" w:hAnsi="Arial" w:cs="Arial"/>
          <w:color w:val="000000" w:themeColor="text1"/>
        </w:rPr>
      </w:pPr>
      <w:r w:rsidRPr="51DF19D8">
        <w:rPr>
          <w:rFonts w:ascii="Arial" w:eastAsia="Arial" w:hAnsi="Arial" w:cs="Arial"/>
        </w:rPr>
        <w:t xml:space="preserve">Para representar el proceso de atención actual y su futura digitalización, se utilizó </w:t>
      </w:r>
      <w:r w:rsidRPr="51DF19D8">
        <w:rPr>
          <w:rFonts w:ascii="Arial" w:eastAsia="Arial" w:hAnsi="Arial" w:cs="Arial"/>
          <w:color w:val="000000" w:themeColor="text1"/>
        </w:rPr>
        <w:t xml:space="preserve">BPMN (Business </w:t>
      </w:r>
      <w:proofErr w:type="spellStart"/>
      <w:r w:rsidRPr="51DF19D8">
        <w:rPr>
          <w:rFonts w:ascii="Arial" w:eastAsia="Arial" w:hAnsi="Arial" w:cs="Arial"/>
          <w:color w:val="000000" w:themeColor="text1"/>
        </w:rPr>
        <w:t>Process</w:t>
      </w:r>
      <w:proofErr w:type="spellEnd"/>
      <w:r w:rsidRPr="51DF19D8">
        <w:rPr>
          <w:rFonts w:ascii="Arial" w:eastAsia="Arial" w:hAnsi="Arial" w:cs="Arial"/>
          <w:color w:val="000000" w:themeColor="text1"/>
        </w:rPr>
        <w:t xml:space="preserve"> </w:t>
      </w:r>
      <w:proofErr w:type="spellStart"/>
      <w:r w:rsidRPr="51DF19D8">
        <w:rPr>
          <w:rFonts w:ascii="Arial" w:eastAsia="Arial" w:hAnsi="Arial" w:cs="Arial"/>
          <w:color w:val="000000" w:themeColor="text1"/>
        </w:rPr>
        <w:t>Model</w:t>
      </w:r>
      <w:proofErr w:type="spellEnd"/>
      <w:r w:rsidRPr="51DF19D8">
        <w:rPr>
          <w:rFonts w:ascii="Arial" w:eastAsia="Arial" w:hAnsi="Arial" w:cs="Arial"/>
          <w:color w:val="000000" w:themeColor="text1"/>
        </w:rPr>
        <w:t xml:space="preserve"> and </w:t>
      </w:r>
      <w:proofErr w:type="spellStart"/>
      <w:r w:rsidRPr="51DF19D8">
        <w:rPr>
          <w:rFonts w:ascii="Arial" w:eastAsia="Arial" w:hAnsi="Arial" w:cs="Arial"/>
          <w:color w:val="000000" w:themeColor="text1"/>
        </w:rPr>
        <w:t>Notation</w:t>
      </w:r>
      <w:proofErr w:type="spellEnd"/>
      <w:r w:rsidRPr="51DF19D8">
        <w:rPr>
          <w:rFonts w:ascii="Arial" w:eastAsia="Arial" w:hAnsi="Arial" w:cs="Arial"/>
          <w:color w:val="000000" w:themeColor="text1"/>
        </w:rPr>
        <w:t>), una notación gráfica ampliamente usada para mapear procesos de negocio. BPMN permite identificar tareas, responsables, flujos y puntos críticos del proceso, facilitando su análisis y posterior mejora.</w:t>
      </w:r>
    </w:p>
    <w:p w14:paraId="5A8DF396" w14:textId="648011FD" w:rsidR="008E5CFF" w:rsidRPr="009333B4" w:rsidRDefault="543336F1" w:rsidP="004B3F9C">
      <w:pPr>
        <w:pStyle w:val="Ttulo2"/>
        <w:numPr>
          <w:ilvl w:val="0"/>
          <w:numId w:val="0"/>
        </w:numPr>
        <w:ind w:left="1418" w:hanging="720"/>
        <w:rPr>
          <w:rFonts w:eastAsia="Times New Roman"/>
        </w:rPr>
      </w:pPr>
      <w:bookmarkStart w:id="83" w:name="_Toc197459565"/>
      <w:bookmarkStart w:id="84" w:name="_Toc201111726"/>
      <w:r>
        <w:t xml:space="preserve">2.2. </w:t>
      </w:r>
      <w:r w:rsidR="00BA5FAB">
        <w:t xml:space="preserve">Proceso </w:t>
      </w:r>
      <w:bookmarkEnd w:id="83"/>
      <w:r w:rsidR="00326312" w:rsidRPr="009333B4">
        <w:t>Principal</w:t>
      </w:r>
      <w:bookmarkEnd w:id="84"/>
    </w:p>
    <w:p w14:paraId="12C6A11B" w14:textId="78418633" w:rsidR="008E5CFF" w:rsidRDefault="00BA5FAB" w:rsidP="543336F1">
      <w:pPr>
        <w:spacing w:before="360" w:after="240" w:line="360" w:lineRule="auto"/>
        <w:ind w:left="720"/>
        <w:jc w:val="both"/>
        <w:rPr>
          <w:rFonts w:ascii="Arial" w:eastAsia="Arial" w:hAnsi="Arial" w:cs="Arial"/>
          <w:color w:val="000000" w:themeColor="text1"/>
        </w:rPr>
      </w:pPr>
      <w:r w:rsidRPr="543336F1">
        <w:rPr>
          <w:rFonts w:ascii="Arial" w:eastAsia="Arial" w:hAnsi="Arial" w:cs="Arial"/>
          <w:color w:val="000000" w:themeColor="text1"/>
        </w:rPr>
        <w:t xml:space="preserve">En la Figura 2.1 se muestra un proceso que hemos diseñado utilizando una herramienta llamada BPMN (Business </w:t>
      </w:r>
      <w:proofErr w:type="spellStart"/>
      <w:r w:rsidRPr="543336F1">
        <w:rPr>
          <w:rFonts w:ascii="Arial" w:eastAsia="Arial" w:hAnsi="Arial" w:cs="Arial"/>
          <w:color w:val="000000" w:themeColor="text1"/>
        </w:rPr>
        <w:t>Process</w:t>
      </w:r>
      <w:proofErr w:type="spellEnd"/>
      <w:r w:rsidRPr="543336F1">
        <w:rPr>
          <w:rFonts w:ascii="Arial" w:eastAsia="Arial" w:hAnsi="Arial" w:cs="Arial"/>
          <w:color w:val="000000" w:themeColor="text1"/>
        </w:rPr>
        <w:t xml:space="preserve"> </w:t>
      </w:r>
      <w:proofErr w:type="spellStart"/>
      <w:r w:rsidRPr="543336F1">
        <w:rPr>
          <w:rFonts w:ascii="Arial" w:eastAsia="Arial" w:hAnsi="Arial" w:cs="Arial"/>
          <w:color w:val="000000" w:themeColor="text1"/>
        </w:rPr>
        <w:t>Modeling</w:t>
      </w:r>
      <w:proofErr w:type="spellEnd"/>
      <w:r w:rsidRPr="543336F1">
        <w:rPr>
          <w:rFonts w:ascii="Arial" w:eastAsia="Arial" w:hAnsi="Arial" w:cs="Arial"/>
          <w:color w:val="000000" w:themeColor="text1"/>
        </w:rPr>
        <w:t xml:space="preserve"> </w:t>
      </w:r>
      <w:proofErr w:type="spellStart"/>
      <w:r w:rsidRPr="543336F1">
        <w:rPr>
          <w:rFonts w:ascii="Arial" w:eastAsia="Arial" w:hAnsi="Arial" w:cs="Arial"/>
          <w:color w:val="000000" w:themeColor="text1"/>
        </w:rPr>
        <w:t>Notation</w:t>
      </w:r>
      <w:proofErr w:type="spellEnd"/>
      <w:r w:rsidRPr="543336F1">
        <w:rPr>
          <w:rFonts w:ascii="Arial" w:eastAsia="Arial" w:hAnsi="Arial" w:cs="Arial"/>
          <w:color w:val="000000" w:themeColor="text1"/>
        </w:rPr>
        <w:t>). BPMN es una especie de lenguaje universal para dibujar cómo se desea que funcione un proceso en la empresa. Es como un mapa que muestra todos los pasos que se deben seguir, quién debe hacerlos y en qué orden. Este mapa en particular fue creado por nuestro equipo, con el objetivo de mejorar la forma en que trabajamos y servimos a nuestros clientes</w:t>
      </w:r>
      <w:r w:rsidR="00056310">
        <w:rPr>
          <w:rFonts w:ascii="Arial" w:eastAsia="Arial" w:hAnsi="Arial" w:cs="Arial"/>
          <w:color w:val="000000" w:themeColor="text1"/>
        </w:rPr>
        <w:t>.</w:t>
      </w:r>
    </w:p>
    <w:p w14:paraId="45A035DB" w14:textId="77777777" w:rsidR="00056310" w:rsidRDefault="00056310" w:rsidP="543336F1">
      <w:pPr>
        <w:spacing w:before="360" w:after="240" w:line="360" w:lineRule="auto"/>
        <w:ind w:left="720"/>
        <w:jc w:val="both"/>
        <w:rPr>
          <w:rFonts w:ascii="Arial" w:eastAsia="Arial" w:hAnsi="Arial" w:cs="Arial"/>
          <w:color w:val="000000" w:themeColor="text1"/>
        </w:rPr>
      </w:pPr>
    </w:p>
    <w:p w14:paraId="3E957B83" w14:textId="77777777" w:rsidR="00056310" w:rsidRDefault="00056310" w:rsidP="543336F1">
      <w:pPr>
        <w:spacing w:before="360" w:after="240" w:line="360" w:lineRule="auto"/>
        <w:ind w:left="720"/>
        <w:jc w:val="both"/>
        <w:rPr>
          <w:rFonts w:ascii="Arial" w:eastAsia="Arial" w:hAnsi="Arial" w:cs="Arial"/>
          <w:color w:val="000000" w:themeColor="text1"/>
        </w:rPr>
      </w:pPr>
    </w:p>
    <w:p w14:paraId="0C21F218" w14:textId="77777777" w:rsidR="00056310" w:rsidRDefault="00056310" w:rsidP="543336F1">
      <w:pPr>
        <w:spacing w:before="360" w:after="240" w:line="360" w:lineRule="auto"/>
        <w:ind w:left="720"/>
        <w:jc w:val="both"/>
        <w:rPr>
          <w:rFonts w:ascii="Arial" w:eastAsia="Arial" w:hAnsi="Arial" w:cs="Arial"/>
          <w:color w:val="000000" w:themeColor="text1"/>
        </w:rPr>
      </w:pPr>
    </w:p>
    <w:p w14:paraId="7FC40BE4" w14:textId="77777777" w:rsidR="00056310" w:rsidRPr="00CF76B9" w:rsidRDefault="00056310" w:rsidP="543336F1">
      <w:pPr>
        <w:spacing w:before="360" w:after="240" w:line="360" w:lineRule="auto"/>
        <w:ind w:left="720"/>
        <w:jc w:val="both"/>
        <w:rPr>
          <w:rFonts w:ascii="Arial" w:eastAsia="Arial" w:hAnsi="Arial" w:cs="Arial"/>
        </w:rPr>
      </w:pPr>
    </w:p>
    <w:p w14:paraId="66ABDC14" w14:textId="1EF8EF73" w:rsidR="00056310" w:rsidRDefault="00056310" w:rsidP="00056310">
      <w:pPr>
        <w:pStyle w:val="Sinespaciado"/>
      </w:pPr>
      <w:bookmarkStart w:id="85" w:name="_Toc201111764"/>
      <w:r>
        <w:lastRenderedPageBreak/>
        <w:t xml:space="preserve">Figura </w:t>
      </w:r>
      <w:r w:rsidR="004D7BE2">
        <w:fldChar w:fldCharType="begin"/>
      </w:r>
      <w:r w:rsidR="004D7BE2">
        <w:instrText xml:space="preserve"> STYLEREF 1 \s </w:instrText>
      </w:r>
      <w:r w:rsidR="004D7BE2">
        <w:fldChar w:fldCharType="separate"/>
      </w:r>
      <w:r w:rsidR="004D7BE2">
        <w:rPr>
          <w:noProof/>
        </w:rPr>
        <w:t>2</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1</w:t>
      </w:r>
      <w:r w:rsidR="004D7BE2">
        <w:fldChar w:fldCharType="end"/>
      </w:r>
      <w:r>
        <w:t xml:space="preserve"> </w:t>
      </w:r>
      <w:r w:rsidRPr="0032486C">
        <w:t>BPMN de la veterinaria Entre Patitas</w:t>
      </w:r>
      <w:bookmarkEnd w:id="85"/>
    </w:p>
    <w:p w14:paraId="0822FF5B" w14:textId="2B8C5990" w:rsidR="008E5CFF" w:rsidRPr="00CF76B9" w:rsidRDefault="009A08F2" w:rsidP="00900804">
      <w:pPr>
        <w:spacing w:before="240" w:after="240" w:line="360" w:lineRule="auto"/>
        <w:rPr>
          <w:rFonts w:ascii="Arial" w:eastAsia="Arial" w:hAnsi="Arial" w:cs="Arial"/>
        </w:rPr>
      </w:pPr>
      <w:r w:rsidRPr="009A08F2">
        <w:rPr>
          <w:noProof/>
        </w:rPr>
        <w:drawing>
          <wp:inline distT="0" distB="0" distL="0" distR="0" wp14:anchorId="4254B66A" wp14:editId="3C6E47D9">
            <wp:extent cx="5951278" cy="2238375"/>
            <wp:effectExtent l="0" t="0" r="0" b="0"/>
            <wp:docPr id="1942021241" name="Imagen 1" descr="Interfaz de usuario gráfica, 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21241" name="Imagen 1" descr="Interfaz de usuario gráfica, Gráfico, Gráfico de cajas y bigotes&#10;&#10;El contenido generado por IA puede ser incorrecto."/>
                    <pic:cNvPicPr/>
                  </pic:nvPicPr>
                  <pic:blipFill>
                    <a:blip r:embed="rId19"/>
                    <a:stretch>
                      <a:fillRect/>
                    </a:stretch>
                  </pic:blipFill>
                  <pic:spPr>
                    <a:xfrm>
                      <a:off x="0" y="0"/>
                      <a:ext cx="5963372" cy="2242924"/>
                    </a:xfrm>
                    <a:prstGeom prst="rect">
                      <a:avLst/>
                    </a:prstGeom>
                  </pic:spPr>
                </pic:pic>
              </a:graphicData>
            </a:graphic>
          </wp:inline>
        </w:drawing>
      </w:r>
    </w:p>
    <w:p w14:paraId="13D4640F" w14:textId="73DF421D" w:rsidR="008C6C0F" w:rsidRDefault="00BA5FAB" w:rsidP="00900804">
      <w:pPr>
        <w:spacing w:before="240" w:after="240" w:line="360" w:lineRule="auto"/>
        <w:ind w:left="142"/>
        <w:jc w:val="right"/>
        <w:rPr>
          <w:rFonts w:ascii="Arial" w:eastAsia="Arial" w:hAnsi="Arial" w:cs="Arial"/>
          <w:i/>
          <w:color w:val="000000" w:themeColor="text1"/>
          <w:sz w:val="22"/>
          <w:szCs w:val="22"/>
        </w:rPr>
      </w:pPr>
      <w:r w:rsidRPr="15AA3648">
        <w:rPr>
          <w:rFonts w:ascii="Arial" w:eastAsia="Arial" w:hAnsi="Arial" w:cs="Arial"/>
          <w:i/>
          <w:color w:val="000000" w:themeColor="text1"/>
          <w:sz w:val="22"/>
          <w:szCs w:val="22"/>
        </w:rPr>
        <w:t xml:space="preserve">Fuente: </w:t>
      </w:r>
      <w:r w:rsidR="3D42A61D" w:rsidRPr="15AA3648">
        <w:rPr>
          <w:rFonts w:ascii="Arial" w:eastAsia="Arial" w:hAnsi="Arial" w:cs="Arial"/>
          <w:i/>
          <w:iCs/>
          <w:color w:val="000000" w:themeColor="text1"/>
          <w:sz w:val="22"/>
          <w:szCs w:val="22"/>
        </w:rPr>
        <w:t>BPMN d</w:t>
      </w:r>
      <w:r w:rsidRPr="15AA3648">
        <w:rPr>
          <w:rFonts w:ascii="Arial" w:eastAsia="Arial" w:hAnsi="Arial" w:cs="Arial"/>
          <w:i/>
          <w:iCs/>
          <w:color w:val="000000" w:themeColor="text1"/>
          <w:sz w:val="22"/>
          <w:szCs w:val="22"/>
        </w:rPr>
        <w:t>esarrollado</w:t>
      </w:r>
      <w:r w:rsidRPr="15AA3648">
        <w:rPr>
          <w:rFonts w:ascii="Arial" w:eastAsia="Arial" w:hAnsi="Arial" w:cs="Arial"/>
          <w:i/>
          <w:color w:val="000000" w:themeColor="text1"/>
          <w:sz w:val="22"/>
          <w:szCs w:val="22"/>
        </w:rPr>
        <w:t xml:space="preserve"> por los estudiantes encargados en este proyecto con fines académicos de la Universidad Andrés Bello como parte del curso Ingeniería de Software I (2025).</w:t>
      </w:r>
    </w:p>
    <w:p w14:paraId="2E6315C9" w14:textId="77777777" w:rsidR="00900804" w:rsidRDefault="00900804" w:rsidP="00900804">
      <w:pPr>
        <w:spacing w:before="240" w:after="240" w:line="360" w:lineRule="auto"/>
        <w:ind w:left="142"/>
        <w:jc w:val="right"/>
        <w:rPr>
          <w:rFonts w:ascii="Arial" w:eastAsia="Arial" w:hAnsi="Arial" w:cs="Arial"/>
        </w:rPr>
      </w:pPr>
    </w:p>
    <w:p w14:paraId="6E3E5ED9" w14:textId="77777777" w:rsidR="00900804" w:rsidRDefault="00900804" w:rsidP="00900804">
      <w:pPr>
        <w:spacing w:before="240" w:after="240" w:line="360" w:lineRule="auto"/>
        <w:ind w:left="142"/>
        <w:jc w:val="right"/>
        <w:rPr>
          <w:rFonts w:ascii="Arial" w:eastAsia="Arial" w:hAnsi="Arial" w:cs="Arial"/>
        </w:rPr>
      </w:pPr>
    </w:p>
    <w:p w14:paraId="31516E68" w14:textId="77777777" w:rsidR="00900804" w:rsidRDefault="00900804" w:rsidP="00900804">
      <w:pPr>
        <w:spacing w:before="240" w:after="240" w:line="360" w:lineRule="auto"/>
        <w:ind w:left="142"/>
        <w:jc w:val="right"/>
        <w:rPr>
          <w:rFonts w:ascii="Arial" w:eastAsia="Arial" w:hAnsi="Arial" w:cs="Arial"/>
        </w:rPr>
      </w:pPr>
    </w:p>
    <w:p w14:paraId="3B6E56CC" w14:textId="77777777" w:rsidR="00900804" w:rsidRDefault="00900804" w:rsidP="00900804">
      <w:pPr>
        <w:spacing w:before="240" w:after="240" w:line="360" w:lineRule="auto"/>
        <w:ind w:left="142"/>
        <w:jc w:val="right"/>
        <w:rPr>
          <w:rFonts w:ascii="Arial" w:eastAsia="Arial" w:hAnsi="Arial" w:cs="Arial"/>
        </w:rPr>
      </w:pPr>
    </w:p>
    <w:p w14:paraId="7FFCC195" w14:textId="77777777" w:rsidR="00900804" w:rsidRDefault="00900804" w:rsidP="00900804">
      <w:pPr>
        <w:spacing w:before="240" w:after="240" w:line="360" w:lineRule="auto"/>
        <w:ind w:left="142"/>
        <w:jc w:val="right"/>
        <w:rPr>
          <w:rFonts w:ascii="Arial" w:eastAsia="Arial" w:hAnsi="Arial" w:cs="Arial"/>
        </w:rPr>
      </w:pPr>
    </w:p>
    <w:p w14:paraId="0E2D3EB1" w14:textId="77777777" w:rsidR="00900804" w:rsidRDefault="00900804" w:rsidP="00900804">
      <w:pPr>
        <w:spacing w:before="240" w:after="240" w:line="360" w:lineRule="auto"/>
        <w:ind w:left="142"/>
        <w:jc w:val="right"/>
        <w:rPr>
          <w:rFonts w:ascii="Arial" w:eastAsia="Arial" w:hAnsi="Arial" w:cs="Arial"/>
        </w:rPr>
      </w:pPr>
    </w:p>
    <w:p w14:paraId="48FA486F" w14:textId="77777777" w:rsidR="00900804" w:rsidRDefault="00900804" w:rsidP="00900804">
      <w:pPr>
        <w:spacing w:before="240" w:after="240" w:line="360" w:lineRule="auto"/>
        <w:ind w:left="142"/>
        <w:jc w:val="right"/>
        <w:rPr>
          <w:rFonts w:ascii="Arial" w:eastAsia="Arial" w:hAnsi="Arial" w:cs="Arial"/>
        </w:rPr>
      </w:pPr>
    </w:p>
    <w:p w14:paraId="0795536F" w14:textId="77777777" w:rsidR="00900804" w:rsidRPr="00CF76B9" w:rsidRDefault="00900804" w:rsidP="00900804">
      <w:pPr>
        <w:spacing w:before="240" w:after="240" w:line="360" w:lineRule="auto"/>
        <w:ind w:left="142"/>
        <w:jc w:val="right"/>
        <w:rPr>
          <w:rFonts w:ascii="Arial" w:eastAsia="Arial" w:hAnsi="Arial" w:cs="Arial"/>
        </w:rPr>
      </w:pPr>
    </w:p>
    <w:p w14:paraId="421A7955" w14:textId="639223BD" w:rsidR="008E5CFF" w:rsidRPr="00CF76B9" w:rsidRDefault="543336F1" w:rsidP="004B3F9C">
      <w:pPr>
        <w:pStyle w:val="Ttulo2"/>
        <w:numPr>
          <w:ilvl w:val="0"/>
          <w:numId w:val="0"/>
        </w:numPr>
        <w:ind w:left="1418" w:hanging="720"/>
        <w:rPr>
          <w:color w:val="000000"/>
        </w:rPr>
      </w:pPr>
      <w:bookmarkStart w:id="86" w:name="_Toc197459566"/>
      <w:bookmarkStart w:id="87" w:name="_Toc201111727"/>
      <w:r>
        <w:lastRenderedPageBreak/>
        <w:t xml:space="preserve">2.3. </w:t>
      </w:r>
      <w:r w:rsidR="00BA5FAB">
        <w:t>Sub-Procesos</w:t>
      </w:r>
      <w:bookmarkEnd w:id="86"/>
      <w:bookmarkEnd w:id="87"/>
    </w:p>
    <w:p w14:paraId="0CAD79AA" w14:textId="77777777" w:rsidR="008E5CFF" w:rsidRPr="00CF76B9" w:rsidRDefault="00BA5FAB" w:rsidP="00900804">
      <w:pPr>
        <w:spacing w:before="240" w:after="240" w:line="360" w:lineRule="auto"/>
        <w:ind w:left="1134" w:right="20"/>
        <w:jc w:val="both"/>
        <w:rPr>
          <w:rFonts w:ascii="Arial" w:eastAsia="Arial" w:hAnsi="Arial" w:cs="Arial"/>
        </w:rPr>
      </w:pPr>
      <w:r w:rsidRPr="51DF19D8">
        <w:rPr>
          <w:rFonts w:ascii="Arial" w:eastAsia="Arial" w:hAnsi="Arial" w:cs="Arial"/>
          <w:color w:val="000000" w:themeColor="text1"/>
        </w:rPr>
        <w:t>En la Figura 2.2 se presenta el Subproceso de evaluación de la mascota, un componente crucial en nuestro proceso. Este subproceso fue meticulosamente desarrollado por el equipo encargado.</w:t>
      </w:r>
    </w:p>
    <w:p w14:paraId="6A01DCF3" w14:textId="785573B6" w:rsidR="007A0BDB" w:rsidRPr="00E500D7" w:rsidRDefault="27E22AB6" w:rsidP="00056310">
      <w:pPr>
        <w:pStyle w:val="Sinespaciado"/>
      </w:pPr>
      <w:bookmarkStart w:id="88" w:name="_Toc201106487"/>
      <w:bookmarkStart w:id="89" w:name="_Toc201111765"/>
      <w:r w:rsidRPr="23E7B3ED">
        <w:t xml:space="preserve">Figura </w:t>
      </w:r>
      <w:r w:rsidR="004D7BE2">
        <w:fldChar w:fldCharType="begin"/>
      </w:r>
      <w:r w:rsidR="004D7BE2">
        <w:instrText xml:space="preserve"> STYLEREF 1 \s </w:instrText>
      </w:r>
      <w:r w:rsidR="004D7BE2">
        <w:fldChar w:fldCharType="separate"/>
      </w:r>
      <w:r w:rsidR="004D7BE2">
        <w:rPr>
          <w:noProof/>
        </w:rPr>
        <w:t>2</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2</w:t>
      </w:r>
      <w:r w:rsidR="004D7BE2">
        <w:fldChar w:fldCharType="end"/>
      </w:r>
      <w:r w:rsidRPr="23E7B3ED">
        <w:t xml:space="preserve"> "Subproceso de Evaluación de la mascota de la veterinaria Entre Patitas"</w:t>
      </w:r>
      <w:bookmarkEnd w:id="88"/>
      <w:bookmarkEnd w:id="89"/>
    </w:p>
    <w:p w14:paraId="7115E956" w14:textId="5C87609C" w:rsidR="008E5CFF" w:rsidRPr="00CF76B9" w:rsidRDefault="00192C95" w:rsidP="00900804">
      <w:pPr>
        <w:spacing w:before="240" w:after="240" w:line="360" w:lineRule="auto"/>
        <w:ind w:left="426"/>
        <w:jc w:val="center"/>
        <w:rPr>
          <w:rFonts w:ascii="Arial" w:eastAsia="Arial" w:hAnsi="Arial" w:cs="Arial"/>
        </w:rPr>
      </w:pPr>
      <w:r w:rsidRPr="00192C95">
        <w:rPr>
          <w:noProof/>
        </w:rPr>
        <w:drawing>
          <wp:inline distT="0" distB="0" distL="0" distR="0" wp14:anchorId="509234BC" wp14:editId="47E6B03C">
            <wp:extent cx="5219660" cy="2667000"/>
            <wp:effectExtent l="0" t="0" r="635" b="0"/>
            <wp:docPr id="221946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46054" name="Imagen 1" descr="Diagrama&#10;&#10;El contenido generado por IA puede ser incorrecto."/>
                    <pic:cNvPicPr/>
                  </pic:nvPicPr>
                  <pic:blipFill>
                    <a:blip r:embed="rId20"/>
                    <a:stretch>
                      <a:fillRect/>
                    </a:stretch>
                  </pic:blipFill>
                  <pic:spPr>
                    <a:xfrm>
                      <a:off x="0" y="0"/>
                      <a:ext cx="5237612" cy="2676173"/>
                    </a:xfrm>
                    <a:prstGeom prst="rect">
                      <a:avLst/>
                    </a:prstGeom>
                  </pic:spPr>
                </pic:pic>
              </a:graphicData>
            </a:graphic>
          </wp:inline>
        </w:drawing>
      </w:r>
    </w:p>
    <w:p w14:paraId="58893553" w14:textId="68CD6D49" w:rsidR="008E5CFF" w:rsidRPr="00CF76B9" w:rsidRDefault="00BA5FAB" w:rsidP="00900804">
      <w:pPr>
        <w:spacing w:after="0" w:line="360" w:lineRule="auto"/>
        <w:ind w:left="-426"/>
        <w:jc w:val="right"/>
        <w:rPr>
          <w:rFonts w:ascii="Arial" w:eastAsia="Arial" w:hAnsi="Arial" w:cs="Arial"/>
          <w:i/>
          <w:color w:val="000000" w:themeColor="text1"/>
          <w:sz w:val="22"/>
          <w:szCs w:val="22"/>
        </w:rPr>
      </w:pPr>
      <w:r w:rsidRPr="15AA3648">
        <w:rPr>
          <w:rFonts w:ascii="Arial" w:eastAsia="Arial" w:hAnsi="Arial" w:cs="Arial"/>
          <w:i/>
          <w:color w:val="000000" w:themeColor="text1"/>
          <w:sz w:val="22"/>
          <w:szCs w:val="22"/>
        </w:rPr>
        <w:t xml:space="preserve">Fuente: </w:t>
      </w:r>
      <w:r w:rsidR="75CE7C8B" w:rsidRPr="15AA3648">
        <w:rPr>
          <w:rFonts w:ascii="Arial" w:eastAsia="Arial" w:hAnsi="Arial" w:cs="Arial"/>
          <w:i/>
          <w:iCs/>
          <w:color w:val="000000" w:themeColor="text1"/>
          <w:sz w:val="22"/>
          <w:szCs w:val="22"/>
        </w:rPr>
        <w:t>Subproceso d</w:t>
      </w:r>
      <w:r w:rsidRPr="15AA3648">
        <w:rPr>
          <w:rFonts w:ascii="Arial" w:eastAsia="Arial" w:hAnsi="Arial" w:cs="Arial"/>
          <w:i/>
          <w:iCs/>
          <w:color w:val="000000" w:themeColor="text1"/>
          <w:sz w:val="22"/>
          <w:szCs w:val="22"/>
        </w:rPr>
        <w:t>esarrollado</w:t>
      </w:r>
      <w:r w:rsidRPr="15AA3648">
        <w:rPr>
          <w:rFonts w:ascii="Arial" w:eastAsia="Arial" w:hAnsi="Arial" w:cs="Arial"/>
          <w:i/>
          <w:color w:val="000000" w:themeColor="text1"/>
          <w:sz w:val="22"/>
          <w:szCs w:val="22"/>
        </w:rPr>
        <w:t xml:space="preserve"> por los estudiantes encargados en este proyecto con fines académicos de la Universidad Andrés Bello como parte del curso Ingeniería de Software I (2025).</w:t>
      </w:r>
    </w:p>
    <w:p w14:paraId="22CFA811" w14:textId="77777777" w:rsidR="008E5CFF" w:rsidRPr="00CF76B9" w:rsidRDefault="008E5CFF" w:rsidP="004556C2">
      <w:pPr>
        <w:spacing w:line="360" w:lineRule="auto"/>
        <w:ind w:left="1440"/>
        <w:rPr>
          <w:rFonts w:ascii="Arial" w:eastAsia="Arial" w:hAnsi="Arial" w:cs="Arial"/>
        </w:rPr>
      </w:pPr>
    </w:p>
    <w:p w14:paraId="136F51C5" w14:textId="77777777" w:rsidR="008E5CFF" w:rsidRPr="00CF76B9" w:rsidRDefault="008E5CFF" w:rsidP="004556C2">
      <w:pPr>
        <w:spacing w:line="360" w:lineRule="auto"/>
        <w:ind w:left="1440"/>
        <w:rPr>
          <w:rFonts w:ascii="Arial" w:eastAsia="Arial" w:hAnsi="Arial" w:cs="Arial"/>
        </w:rPr>
      </w:pPr>
    </w:p>
    <w:p w14:paraId="30A0B1E2" w14:textId="77777777" w:rsidR="008E5CFF" w:rsidRPr="00CF76B9" w:rsidRDefault="00BA5FAB" w:rsidP="004556C2">
      <w:pPr>
        <w:spacing w:line="360" w:lineRule="auto"/>
        <w:ind w:left="1440"/>
        <w:rPr>
          <w:rFonts w:ascii="Arial" w:eastAsia="Arial" w:hAnsi="Arial" w:cs="Arial"/>
        </w:rPr>
      </w:pPr>
      <w:r w:rsidRPr="51DF19D8">
        <w:rPr>
          <w:rFonts w:ascii="Arial" w:eastAsia="Arial" w:hAnsi="Arial" w:cs="Arial"/>
        </w:rPr>
        <w:br w:type="page"/>
      </w:r>
    </w:p>
    <w:p w14:paraId="1FD4F13D" w14:textId="5B849343" w:rsidR="008E5CFF" w:rsidRPr="00616A6B" w:rsidRDefault="00BA5FAB" w:rsidP="00943452">
      <w:pPr>
        <w:pStyle w:val="Ttulo1"/>
        <w:numPr>
          <w:ilvl w:val="0"/>
          <w:numId w:val="50"/>
        </w:numPr>
        <w:spacing w:line="360" w:lineRule="auto"/>
        <w:rPr>
          <w:sz w:val="40"/>
          <w:szCs w:val="40"/>
        </w:rPr>
      </w:pPr>
      <w:bookmarkStart w:id="90" w:name="_Toc197459567"/>
      <w:bookmarkStart w:id="91" w:name="_Toc201111728"/>
      <w:r w:rsidRPr="00616A6B">
        <w:rPr>
          <w:sz w:val="40"/>
          <w:szCs w:val="40"/>
        </w:rPr>
        <w:lastRenderedPageBreak/>
        <w:t>Requisitos</w:t>
      </w:r>
      <w:bookmarkEnd w:id="90"/>
      <w:bookmarkEnd w:id="91"/>
    </w:p>
    <w:p w14:paraId="4737653C" w14:textId="77777777" w:rsidR="008E5CFF" w:rsidRPr="00900804" w:rsidRDefault="00BA5FAB" w:rsidP="004556C2">
      <w:pPr>
        <w:spacing w:line="360" w:lineRule="auto"/>
        <w:jc w:val="both"/>
        <w:rPr>
          <w:rFonts w:ascii="Arial" w:hAnsi="Arial" w:cs="Arial"/>
        </w:rPr>
      </w:pPr>
      <w:r w:rsidRPr="00900804">
        <w:rPr>
          <w:rFonts w:ascii="Arial" w:hAnsi="Arial" w:cs="Arial"/>
        </w:rPr>
        <w:t>A continuación, se presentan los requisitos del sistema para la gestión clínica veterinaria, detallando los requerimientos funcionales y no funcionales:</w:t>
      </w:r>
    </w:p>
    <w:p w14:paraId="333391DA" w14:textId="77777777" w:rsidR="008E5CFF" w:rsidRPr="00900804" w:rsidRDefault="00BA5FAB" w:rsidP="004556C2">
      <w:pPr>
        <w:spacing w:line="360" w:lineRule="auto"/>
        <w:jc w:val="both"/>
        <w:rPr>
          <w:rFonts w:ascii="Arial" w:hAnsi="Arial" w:cs="Arial"/>
        </w:rPr>
      </w:pPr>
      <w:r w:rsidRPr="00900804">
        <w:rPr>
          <w:rFonts w:ascii="Arial" w:hAnsi="Arial" w:cs="Arial"/>
        </w:rPr>
        <w:t>Este documento describe:</w:t>
      </w:r>
    </w:p>
    <w:p w14:paraId="5C6F36FA" w14:textId="77777777" w:rsidR="008E5CFF" w:rsidRPr="00900804" w:rsidRDefault="00BA5FAB" w:rsidP="00225EAC">
      <w:pPr>
        <w:numPr>
          <w:ilvl w:val="0"/>
          <w:numId w:val="25"/>
        </w:numPr>
        <w:pBdr>
          <w:top w:val="nil"/>
          <w:left w:val="nil"/>
          <w:bottom w:val="nil"/>
          <w:right w:val="nil"/>
          <w:between w:val="nil"/>
        </w:pBdr>
        <w:spacing w:line="360" w:lineRule="auto"/>
        <w:jc w:val="both"/>
        <w:rPr>
          <w:rFonts w:ascii="Arial" w:hAnsi="Arial" w:cs="Arial"/>
          <w:color w:val="000000"/>
        </w:rPr>
      </w:pPr>
      <w:r w:rsidRPr="51DF19D8">
        <w:rPr>
          <w:rFonts w:ascii="Arial" w:eastAsia="Arial" w:hAnsi="Arial" w:cs="Arial"/>
          <w:b/>
          <w:color w:val="000000" w:themeColor="text1"/>
        </w:rPr>
        <w:t>Requerimientos Funcionales (RF)</w:t>
      </w:r>
      <w:r w:rsidRPr="51DF19D8">
        <w:rPr>
          <w:rFonts w:ascii="Arial" w:eastAsia="Arial" w:hAnsi="Arial" w:cs="Arial"/>
          <w:color w:val="000000" w:themeColor="text1"/>
        </w:rPr>
        <w:t>: Todo lo que el sistema debe hacer: registro de pacientes, agendamiento de citas, gestión de hospitalizaciones, roles de usuario, entre otros.</w:t>
      </w:r>
    </w:p>
    <w:p w14:paraId="319D0C68" w14:textId="77777777" w:rsidR="008E5CFF" w:rsidRPr="00900804" w:rsidRDefault="00BA5FAB" w:rsidP="00225EAC">
      <w:pPr>
        <w:numPr>
          <w:ilvl w:val="0"/>
          <w:numId w:val="24"/>
        </w:numPr>
        <w:pBdr>
          <w:top w:val="nil"/>
          <w:left w:val="nil"/>
          <w:bottom w:val="nil"/>
          <w:right w:val="nil"/>
          <w:between w:val="nil"/>
        </w:pBdr>
        <w:spacing w:line="360" w:lineRule="auto"/>
        <w:jc w:val="both"/>
        <w:rPr>
          <w:rFonts w:ascii="Arial" w:hAnsi="Arial" w:cs="Arial"/>
          <w:color w:val="000000"/>
        </w:rPr>
      </w:pPr>
      <w:r w:rsidRPr="51DF19D8">
        <w:rPr>
          <w:rFonts w:ascii="Arial" w:eastAsia="Arial" w:hAnsi="Arial" w:cs="Arial"/>
          <w:b/>
          <w:color w:val="000000" w:themeColor="text1"/>
        </w:rPr>
        <w:t>Requerimientos No Funcionales (RNF)</w:t>
      </w:r>
      <w:r w:rsidRPr="51DF19D8">
        <w:rPr>
          <w:rFonts w:ascii="Arial" w:eastAsia="Arial" w:hAnsi="Arial" w:cs="Arial"/>
          <w:color w:val="000000" w:themeColor="text1"/>
        </w:rPr>
        <w:t>: Condiciones de calidad que debe cumplir el sistema: seguridad, usabilidad, disponibilidad, rendimiento y compatibilidad.</w:t>
      </w:r>
    </w:p>
    <w:p w14:paraId="7E04866C" w14:textId="32F9CF56" w:rsidR="003E2A1E" w:rsidRPr="00900804" w:rsidRDefault="00BA5FAB" w:rsidP="004556C2">
      <w:pPr>
        <w:spacing w:line="360" w:lineRule="auto"/>
        <w:jc w:val="both"/>
        <w:rPr>
          <w:rFonts w:ascii="Arial" w:hAnsi="Arial" w:cs="Arial"/>
        </w:rPr>
      </w:pPr>
      <w:r w:rsidRPr="00900804">
        <w:rPr>
          <w:rFonts w:ascii="Arial" w:hAnsi="Arial" w:cs="Arial"/>
        </w:rPr>
        <w:t>Cada requerimiento está detallado por capas para facilitar su análisis y futura implementación. Además, se contempla un apartado de anexos para representar gráficamente algunas funcionalidades.</w:t>
      </w:r>
    </w:p>
    <w:p w14:paraId="0687EB2A" w14:textId="577BFF28" w:rsidR="008E5CFF" w:rsidRDefault="00BA5FAB" w:rsidP="00943452">
      <w:pPr>
        <w:pStyle w:val="Ttulo1"/>
        <w:numPr>
          <w:ilvl w:val="0"/>
          <w:numId w:val="50"/>
        </w:numPr>
        <w:spacing w:line="360" w:lineRule="auto"/>
        <w:rPr>
          <w:sz w:val="40"/>
          <w:szCs w:val="40"/>
        </w:rPr>
      </w:pPr>
      <w:bookmarkStart w:id="92" w:name="_Toc197459568"/>
      <w:bookmarkStart w:id="93" w:name="_Toc201111729"/>
      <w:r w:rsidRPr="00616A6B">
        <w:rPr>
          <w:sz w:val="40"/>
          <w:szCs w:val="40"/>
        </w:rPr>
        <w:t>Requerimiento</w:t>
      </w:r>
      <w:bookmarkEnd w:id="92"/>
      <w:r w:rsidR="00900804">
        <w:rPr>
          <w:sz w:val="40"/>
          <w:szCs w:val="40"/>
        </w:rPr>
        <w:t>s</w:t>
      </w:r>
      <w:bookmarkEnd w:id="93"/>
    </w:p>
    <w:p w14:paraId="2797F4FD" w14:textId="76ADD313" w:rsidR="008A7848" w:rsidRPr="008A7848" w:rsidRDefault="008A7848" w:rsidP="008A7848">
      <w:pPr>
        <w:spacing w:line="360" w:lineRule="auto"/>
        <w:jc w:val="both"/>
        <w:rPr>
          <w:rFonts w:ascii="Arial" w:eastAsia="Arial" w:hAnsi="Arial" w:cs="Arial"/>
        </w:rPr>
      </w:pPr>
      <w:r w:rsidRPr="008A7848">
        <w:rPr>
          <w:rFonts w:ascii="Arial" w:eastAsia="Arial" w:hAnsi="Arial" w:cs="Arial"/>
        </w:rPr>
        <w:t>Esta sección contiene los requerimientos que debe cumplir el sistema de gestión para la clínica Club Entre Patitas. Los requerimientos se dividen en funcionales y no funcionales. Los funcionales describen las acciones específicas que el sistema debe ser capaz de realizar; mientras que los no funcionales establecen características de calidad, rendimiento y seguridad del sistema.</w:t>
      </w:r>
    </w:p>
    <w:p w14:paraId="27554D8D" w14:textId="18413F02" w:rsidR="008E5CFF" w:rsidRPr="00616A6B" w:rsidRDefault="543336F1" w:rsidP="004B3F9C">
      <w:pPr>
        <w:pStyle w:val="Ttulo2"/>
        <w:numPr>
          <w:ilvl w:val="0"/>
          <w:numId w:val="0"/>
        </w:numPr>
        <w:ind w:left="1418" w:hanging="720"/>
      </w:pPr>
      <w:bookmarkStart w:id="94" w:name="_Toc197459569"/>
      <w:bookmarkStart w:id="95" w:name="_Toc201111730"/>
      <w:r>
        <w:t xml:space="preserve">4.1 </w:t>
      </w:r>
      <w:r w:rsidR="00BA5FAB" w:rsidRPr="00616A6B">
        <w:t>Requerimientos Funcionales</w:t>
      </w:r>
      <w:bookmarkEnd w:id="94"/>
      <w:bookmarkEnd w:id="95"/>
    </w:p>
    <w:p w14:paraId="4B5AA7B3" w14:textId="44A6D602" w:rsidR="00943452" w:rsidRPr="00943452" w:rsidRDefault="00BA5FAB" w:rsidP="00943452">
      <w:pPr>
        <w:spacing w:line="360" w:lineRule="auto"/>
        <w:ind w:left="1276"/>
        <w:jc w:val="both"/>
        <w:rPr>
          <w:rFonts w:ascii="Arial" w:eastAsia="Arial" w:hAnsi="Arial" w:cs="Arial"/>
        </w:rPr>
      </w:pPr>
      <w:r w:rsidRPr="23E7B3ED">
        <w:rPr>
          <w:rFonts w:ascii="Arial" w:eastAsia="Arial" w:hAnsi="Arial" w:cs="Arial"/>
        </w:rPr>
        <w:t xml:space="preserve">Tabla </w:t>
      </w:r>
      <w:r w:rsidR="28315CDD" w:rsidRPr="23E7B3ED">
        <w:rPr>
          <w:rFonts w:ascii="Arial" w:eastAsia="Arial" w:hAnsi="Arial" w:cs="Arial"/>
        </w:rPr>
        <w:t>3.</w:t>
      </w:r>
      <w:r w:rsidRPr="23E7B3ED">
        <w:rPr>
          <w:rFonts w:ascii="Arial" w:eastAsia="Arial" w:hAnsi="Arial" w:cs="Arial"/>
        </w:rPr>
        <w:t xml:space="preserve">1: Esta tabla presenta los requisitos funcionales desarrollados para el sistema de gestión del "Club Entre Patitas", una clínica veterinaria especializada en el cuidado y tratamiento de animales. Los requisitos incluyen funcionalidades clave que permiten una gestión eficiente de pacientes, tutores y personal, asegurando un servicio de alta calidad y una experiencia fluida tanto para los usuarios como para los veterinarios. El </w:t>
      </w:r>
      <w:r w:rsidRPr="23E7B3ED">
        <w:rPr>
          <w:rFonts w:ascii="Arial" w:eastAsia="Arial" w:hAnsi="Arial" w:cs="Arial"/>
        </w:rPr>
        <w:lastRenderedPageBreak/>
        <w:t>sistema cubre desde la gestión de historiales clínicos, agendamiento de citas, registro de pagos, hasta la gestión de diagnósticos y tratamientos, garantizando la organización, seguridad y accesibilidad de la información.</w:t>
      </w:r>
    </w:p>
    <w:p w14:paraId="437634C1" w14:textId="13EC76BE" w:rsidR="009D1AE8" w:rsidRDefault="009D1AE8" w:rsidP="009D1AE8">
      <w:pPr>
        <w:pStyle w:val="Sinespaciado"/>
      </w:pPr>
      <w:bookmarkStart w:id="96" w:name="_Toc201111915"/>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w:t>
      </w:r>
      <w:r w:rsidR="009E79A0">
        <w:fldChar w:fldCharType="end"/>
      </w:r>
      <w:r w:rsidRPr="009D1AE8">
        <w:t xml:space="preserve"> </w:t>
      </w:r>
      <w:r w:rsidRPr="23E7B3ED">
        <w:t>Tabla de Requerimientos Funcionales</w:t>
      </w:r>
      <w:bookmarkEnd w:id="96"/>
    </w:p>
    <w:tbl>
      <w:tblPr>
        <w:tblStyle w:val="affffffff"/>
        <w:tblW w:w="8255"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51"/>
        <w:gridCol w:w="7404"/>
      </w:tblGrid>
      <w:tr w:rsidR="008E5CFF" w:rsidRPr="0020412E" w14:paraId="3386C17B" w14:textId="77777777" w:rsidTr="00056310">
        <w:trPr>
          <w:trHeight w:val="300"/>
        </w:trPr>
        <w:tc>
          <w:tcPr>
            <w:tcW w:w="851" w:type="dxa"/>
            <w:tcMar>
              <w:left w:w="105" w:type="dxa"/>
              <w:right w:w="105" w:type="dxa"/>
            </w:tcMar>
            <w:vAlign w:val="center"/>
          </w:tcPr>
          <w:p w14:paraId="4DE99919" w14:textId="77777777" w:rsidR="008E5CFF" w:rsidRPr="0020412E" w:rsidRDefault="00BA5FAB" w:rsidP="004556C2">
            <w:pPr>
              <w:spacing w:after="0" w:line="360" w:lineRule="auto"/>
              <w:jc w:val="center"/>
              <w:rPr>
                <w:rFonts w:ascii="Arial" w:eastAsia="Arial" w:hAnsi="Arial" w:cs="Arial"/>
              </w:rPr>
            </w:pPr>
            <w:r w:rsidRPr="51DF19D8">
              <w:rPr>
                <w:rFonts w:ascii="Arial" w:eastAsia="Arial" w:hAnsi="Arial" w:cs="Arial"/>
                <w:color w:val="000000" w:themeColor="text1"/>
              </w:rPr>
              <w:t>ID</w:t>
            </w:r>
          </w:p>
        </w:tc>
        <w:tc>
          <w:tcPr>
            <w:tcW w:w="7404" w:type="dxa"/>
            <w:tcMar>
              <w:left w:w="105" w:type="dxa"/>
              <w:right w:w="105" w:type="dxa"/>
            </w:tcMar>
            <w:vAlign w:val="center"/>
          </w:tcPr>
          <w:p w14:paraId="15A3447A" w14:textId="087832E4" w:rsidR="008E5CFF" w:rsidRPr="0020412E" w:rsidRDefault="00EC4364" w:rsidP="004556C2">
            <w:pPr>
              <w:spacing w:after="0" w:line="360" w:lineRule="auto"/>
              <w:jc w:val="center"/>
              <w:rPr>
                <w:rFonts w:ascii="Arial" w:eastAsia="Arial" w:hAnsi="Arial" w:cs="Arial"/>
              </w:rPr>
            </w:pPr>
            <w:r w:rsidRPr="51DF19D8">
              <w:rPr>
                <w:rFonts w:ascii="Arial" w:eastAsia="Arial" w:hAnsi="Arial" w:cs="Arial"/>
                <w:color w:val="000000" w:themeColor="text1"/>
              </w:rPr>
              <w:t>Requerimiento Funcional</w:t>
            </w:r>
          </w:p>
        </w:tc>
      </w:tr>
      <w:tr w:rsidR="008E5CFF" w:rsidRPr="0020412E" w14:paraId="10A3FA71" w14:textId="77777777" w:rsidTr="00056310">
        <w:trPr>
          <w:trHeight w:val="300"/>
        </w:trPr>
        <w:tc>
          <w:tcPr>
            <w:tcW w:w="851" w:type="dxa"/>
            <w:tcMar>
              <w:left w:w="105" w:type="dxa"/>
              <w:right w:w="105" w:type="dxa"/>
            </w:tcMar>
            <w:vAlign w:val="center"/>
          </w:tcPr>
          <w:p w14:paraId="53B9584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RF01</w:t>
            </w:r>
          </w:p>
        </w:tc>
        <w:tc>
          <w:tcPr>
            <w:tcW w:w="7404" w:type="dxa"/>
            <w:tcMar>
              <w:left w:w="105" w:type="dxa"/>
              <w:right w:w="105" w:type="dxa"/>
            </w:tcMar>
            <w:vAlign w:val="center"/>
          </w:tcPr>
          <w:p w14:paraId="087BCE3F" w14:textId="321FC9F2"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registrar y almacenar el historial clínico completo del pacien</w:t>
            </w:r>
            <w:r w:rsidR="0020412E" w:rsidRPr="51DF19D8">
              <w:rPr>
                <w:rFonts w:ascii="Arial" w:eastAsia="Arial" w:hAnsi="Arial" w:cs="Arial"/>
                <w:color w:val="000000" w:themeColor="text1"/>
              </w:rPr>
              <w:t>32</w:t>
            </w:r>
            <w:r w:rsidRPr="51DF19D8">
              <w:rPr>
                <w:rFonts w:ascii="Arial" w:eastAsia="Arial" w:hAnsi="Arial" w:cs="Arial"/>
                <w:color w:val="000000" w:themeColor="text1"/>
              </w:rPr>
              <w:t>te.</w:t>
            </w:r>
          </w:p>
        </w:tc>
      </w:tr>
      <w:tr w:rsidR="008E5CFF" w:rsidRPr="0020412E" w14:paraId="7EED17C4" w14:textId="77777777" w:rsidTr="00056310">
        <w:trPr>
          <w:trHeight w:val="300"/>
        </w:trPr>
        <w:tc>
          <w:tcPr>
            <w:tcW w:w="851" w:type="dxa"/>
            <w:tcMar>
              <w:left w:w="105" w:type="dxa"/>
              <w:right w:w="105" w:type="dxa"/>
            </w:tcMar>
            <w:vAlign w:val="center"/>
          </w:tcPr>
          <w:p w14:paraId="7DCB7353"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RF02</w:t>
            </w:r>
          </w:p>
        </w:tc>
        <w:tc>
          <w:tcPr>
            <w:tcW w:w="7404" w:type="dxa"/>
            <w:tcMar>
              <w:left w:w="105" w:type="dxa"/>
              <w:right w:w="105" w:type="dxa"/>
            </w:tcMar>
            <w:vAlign w:val="center"/>
          </w:tcPr>
          <w:p w14:paraId="011432CA"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al tutor visualizar información básica como vacunas, diagnóstico y prediagnóstico.</w:t>
            </w:r>
          </w:p>
        </w:tc>
      </w:tr>
      <w:tr w:rsidR="008E5CFF" w:rsidRPr="0020412E" w14:paraId="38FB17F9" w14:textId="77777777" w:rsidTr="00056310">
        <w:trPr>
          <w:trHeight w:val="300"/>
        </w:trPr>
        <w:tc>
          <w:tcPr>
            <w:tcW w:w="851" w:type="dxa"/>
            <w:tcMar>
              <w:left w:w="105" w:type="dxa"/>
              <w:right w:w="105" w:type="dxa"/>
            </w:tcMar>
            <w:vAlign w:val="center"/>
          </w:tcPr>
          <w:p w14:paraId="68B5B6B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RF03</w:t>
            </w:r>
          </w:p>
        </w:tc>
        <w:tc>
          <w:tcPr>
            <w:tcW w:w="7404" w:type="dxa"/>
            <w:tcMar>
              <w:left w:w="105" w:type="dxa"/>
              <w:right w:w="105" w:type="dxa"/>
            </w:tcMar>
            <w:vAlign w:val="center"/>
          </w:tcPr>
          <w:p w14:paraId="1E302B55"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registrar a un nuevo tutor, ingresando su información personal, como nombre completo, RUT, correo electrónico, número de contacto y dirección. Esta acción será realizada por el veterinario a cargo de la primera cita.</w:t>
            </w:r>
          </w:p>
        </w:tc>
      </w:tr>
      <w:tr w:rsidR="008E5CFF" w:rsidRPr="0020412E" w14:paraId="7E5CA7B1" w14:textId="77777777" w:rsidTr="00056310">
        <w:trPr>
          <w:trHeight w:val="300"/>
        </w:trPr>
        <w:tc>
          <w:tcPr>
            <w:tcW w:w="851" w:type="dxa"/>
            <w:tcMar>
              <w:left w:w="105" w:type="dxa"/>
              <w:right w:w="105" w:type="dxa"/>
            </w:tcMar>
            <w:vAlign w:val="center"/>
          </w:tcPr>
          <w:p w14:paraId="13D378D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RF04</w:t>
            </w:r>
          </w:p>
        </w:tc>
        <w:tc>
          <w:tcPr>
            <w:tcW w:w="7404" w:type="dxa"/>
            <w:tcMar>
              <w:left w:w="105" w:type="dxa"/>
              <w:right w:w="105" w:type="dxa"/>
            </w:tcMar>
            <w:vAlign w:val="center"/>
          </w:tcPr>
          <w:p w14:paraId="32D05BC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los datos del paciente: nombre, especie, raza, sexo, fecha de nacimiento, esterilización, microchip/tatuaje.</w:t>
            </w:r>
          </w:p>
        </w:tc>
      </w:tr>
      <w:tr w:rsidR="008E5CFF" w:rsidRPr="0020412E" w14:paraId="017089A4" w14:textId="77777777" w:rsidTr="00056310">
        <w:trPr>
          <w:trHeight w:val="300"/>
        </w:trPr>
        <w:tc>
          <w:tcPr>
            <w:tcW w:w="851" w:type="dxa"/>
            <w:tcMar>
              <w:left w:w="105" w:type="dxa"/>
              <w:right w:w="105" w:type="dxa"/>
            </w:tcMar>
            <w:vAlign w:val="center"/>
          </w:tcPr>
          <w:p w14:paraId="439A346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RF05</w:t>
            </w:r>
          </w:p>
        </w:tc>
        <w:tc>
          <w:tcPr>
            <w:tcW w:w="7404" w:type="dxa"/>
            <w:tcMar>
              <w:left w:w="105" w:type="dxa"/>
              <w:right w:w="105" w:type="dxa"/>
            </w:tcMar>
            <w:vAlign w:val="center"/>
          </w:tcPr>
          <w:p w14:paraId="0DDA0EA5"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chequeos físicos: temperatura, frecuencia cardíaca, frecuencia respiratoria, peso, tiempo de perfusión, condición corporal, y un apartado de anotaciones.</w:t>
            </w:r>
          </w:p>
        </w:tc>
      </w:tr>
      <w:tr w:rsidR="008E5CFF" w:rsidRPr="0020412E" w14:paraId="2AFA70FC" w14:textId="77777777" w:rsidTr="00056310">
        <w:trPr>
          <w:trHeight w:val="300"/>
        </w:trPr>
        <w:tc>
          <w:tcPr>
            <w:tcW w:w="851" w:type="dxa"/>
            <w:tcMar>
              <w:left w:w="105" w:type="dxa"/>
              <w:right w:w="105" w:type="dxa"/>
            </w:tcMar>
            <w:vAlign w:val="center"/>
          </w:tcPr>
          <w:p w14:paraId="555D06CF"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RF06</w:t>
            </w:r>
          </w:p>
        </w:tc>
        <w:tc>
          <w:tcPr>
            <w:tcW w:w="7404" w:type="dxa"/>
            <w:tcMar>
              <w:left w:w="105" w:type="dxa"/>
              <w:right w:w="105" w:type="dxa"/>
            </w:tcMar>
            <w:vAlign w:val="center"/>
          </w:tcPr>
          <w:p w14:paraId="6CDB0FCF"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ingresar anamnesis remota y actual.</w:t>
            </w:r>
          </w:p>
        </w:tc>
      </w:tr>
      <w:tr w:rsidR="008E5CFF" w:rsidRPr="0020412E" w14:paraId="2584098A" w14:textId="77777777" w:rsidTr="00056310">
        <w:trPr>
          <w:trHeight w:val="300"/>
        </w:trPr>
        <w:tc>
          <w:tcPr>
            <w:tcW w:w="851" w:type="dxa"/>
            <w:tcMar>
              <w:left w:w="105" w:type="dxa"/>
              <w:right w:w="105" w:type="dxa"/>
            </w:tcMar>
            <w:vAlign w:val="center"/>
          </w:tcPr>
          <w:p w14:paraId="64CD45E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RF07</w:t>
            </w:r>
          </w:p>
        </w:tc>
        <w:tc>
          <w:tcPr>
            <w:tcW w:w="7404" w:type="dxa"/>
            <w:tcMar>
              <w:left w:w="105" w:type="dxa"/>
              <w:right w:w="105" w:type="dxa"/>
            </w:tcMar>
            <w:vAlign w:val="center"/>
          </w:tcPr>
          <w:p w14:paraId="31FF2D9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y mostrar el motivo de la consulta.</w:t>
            </w:r>
          </w:p>
        </w:tc>
      </w:tr>
      <w:tr w:rsidR="008E5CFF" w:rsidRPr="0020412E" w14:paraId="68992B03" w14:textId="77777777" w:rsidTr="00056310">
        <w:trPr>
          <w:trHeight w:val="300"/>
        </w:trPr>
        <w:tc>
          <w:tcPr>
            <w:tcW w:w="851" w:type="dxa"/>
            <w:tcMar>
              <w:left w:w="105" w:type="dxa"/>
              <w:right w:w="105" w:type="dxa"/>
            </w:tcMar>
            <w:vAlign w:val="center"/>
          </w:tcPr>
          <w:p w14:paraId="556EC24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RF08</w:t>
            </w:r>
          </w:p>
        </w:tc>
        <w:tc>
          <w:tcPr>
            <w:tcW w:w="7404" w:type="dxa"/>
            <w:tcMar>
              <w:left w:w="105" w:type="dxa"/>
              <w:right w:w="105" w:type="dxa"/>
            </w:tcMar>
            <w:vAlign w:val="center"/>
          </w:tcPr>
          <w:p w14:paraId="151F30A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ingresar información sobre hospitalizaciones, tipo de visita, exámenes realizados y procedimientos quirúrgicos.</w:t>
            </w:r>
          </w:p>
        </w:tc>
      </w:tr>
      <w:tr w:rsidR="008E5CFF" w:rsidRPr="0020412E" w14:paraId="6C9533E7" w14:textId="77777777" w:rsidTr="00056310">
        <w:trPr>
          <w:trHeight w:val="300"/>
        </w:trPr>
        <w:tc>
          <w:tcPr>
            <w:tcW w:w="851" w:type="dxa"/>
            <w:tcMar>
              <w:left w:w="105" w:type="dxa"/>
              <w:right w:w="105" w:type="dxa"/>
            </w:tcMar>
            <w:vAlign w:val="center"/>
          </w:tcPr>
          <w:p w14:paraId="5713F77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RF09</w:t>
            </w:r>
          </w:p>
        </w:tc>
        <w:tc>
          <w:tcPr>
            <w:tcW w:w="7404" w:type="dxa"/>
            <w:tcMar>
              <w:left w:w="105" w:type="dxa"/>
              <w:right w:w="105" w:type="dxa"/>
            </w:tcMar>
            <w:vAlign w:val="center"/>
          </w:tcPr>
          <w:p w14:paraId="34098738"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visualizar, agregar y editar recetas médicas.</w:t>
            </w:r>
          </w:p>
        </w:tc>
      </w:tr>
      <w:tr w:rsidR="008E5CFF" w:rsidRPr="0020412E" w14:paraId="735E27AC" w14:textId="77777777" w:rsidTr="00056310">
        <w:trPr>
          <w:trHeight w:val="300"/>
        </w:trPr>
        <w:tc>
          <w:tcPr>
            <w:tcW w:w="851" w:type="dxa"/>
            <w:tcMar>
              <w:left w:w="105" w:type="dxa"/>
              <w:right w:w="105" w:type="dxa"/>
            </w:tcMar>
            <w:vAlign w:val="center"/>
          </w:tcPr>
          <w:p w14:paraId="32F5067A"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RF10</w:t>
            </w:r>
          </w:p>
        </w:tc>
        <w:tc>
          <w:tcPr>
            <w:tcW w:w="7404" w:type="dxa"/>
            <w:tcMar>
              <w:left w:w="105" w:type="dxa"/>
              <w:right w:w="105" w:type="dxa"/>
            </w:tcMar>
            <w:vAlign w:val="center"/>
          </w:tcPr>
          <w:p w14:paraId="7D063CF9"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generar un documento PDF con receta médica, con firma y timbre del veterinario.</w:t>
            </w:r>
          </w:p>
        </w:tc>
      </w:tr>
      <w:tr w:rsidR="008E5CFF" w:rsidRPr="0020412E" w14:paraId="6A14946F" w14:textId="77777777" w:rsidTr="00056310">
        <w:trPr>
          <w:trHeight w:val="300"/>
        </w:trPr>
        <w:tc>
          <w:tcPr>
            <w:tcW w:w="851" w:type="dxa"/>
            <w:tcMar>
              <w:left w:w="105" w:type="dxa"/>
              <w:right w:w="105" w:type="dxa"/>
            </w:tcMar>
            <w:vAlign w:val="center"/>
          </w:tcPr>
          <w:p w14:paraId="7E24DE3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RF11</w:t>
            </w:r>
          </w:p>
        </w:tc>
        <w:tc>
          <w:tcPr>
            <w:tcW w:w="7404" w:type="dxa"/>
            <w:tcMar>
              <w:left w:w="105" w:type="dxa"/>
              <w:right w:w="105" w:type="dxa"/>
            </w:tcMar>
            <w:vAlign w:val="center"/>
          </w:tcPr>
          <w:p w14:paraId="676D604F"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contar con agendamiento de citas (crear, editar, cancelar) con recordatorios automáticos.</w:t>
            </w:r>
          </w:p>
        </w:tc>
      </w:tr>
      <w:tr w:rsidR="008E5CFF" w:rsidRPr="0020412E" w14:paraId="3EBE28D7" w14:textId="77777777" w:rsidTr="00056310">
        <w:trPr>
          <w:trHeight w:val="300"/>
        </w:trPr>
        <w:tc>
          <w:tcPr>
            <w:tcW w:w="851" w:type="dxa"/>
            <w:tcMar>
              <w:left w:w="105" w:type="dxa"/>
              <w:right w:w="105" w:type="dxa"/>
            </w:tcMar>
            <w:vAlign w:val="center"/>
          </w:tcPr>
          <w:p w14:paraId="328F4915"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RF12</w:t>
            </w:r>
          </w:p>
        </w:tc>
        <w:tc>
          <w:tcPr>
            <w:tcW w:w="7404" w:type="dxa"/>
            <w:tcMar>
              <w:left w:w="105" w:type="dxa"/>
              <w:right w:w="105" w:type="dxa"/>
            </w:tcMar>
            <w:vAlign w:val="center"/>
          </w:tcPr>
          <w:p w14:paraId="3DF36D8A" w14:textId="0FB7E870"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 xml:space="preserve">El sistema debe permitir cambiar el idioma entre español e </w:t>
            </w:r>
            <w:r w:rsidR="00326312" w:rsidRPr="51DF19D8">
              <w:rPr>
                <w:rFonts w:ascii="Arial" w:eastAsia="Arial" w:hAnsi="Arial" w:cs="Arial"/>
                <w:color w:val="000000" w:themeColor="text1"/>
              </w:rPr>
              <w:t>inglés</w:t>
            </w:r>
            <w:r w:rsidRPr="51DF19D8">
              <w:rPr>
                <w:rFonts w:ascii="Arial" w:eastAsia="Arial" w:hAnsi="Arial" w:cs="Arial"/>
                <w:color w:val="000000" w:themeColor="text1"/>
              </w:rPr>
              <w:t>.</w:t>
            </w:r>
          </w:p>
        </w:tc>
      </w:tr>
      <w:tr w:rsidR="008E5CFF" w:rsidRPr="0020412E" w14:paraId="4D2E4DC1" w14:textId="77777777" w:rsidTr="00056310">
        <w:trPr>
          <w:trHeight w:val="300"/>
        </w:trPr>
        <w:tc>
          <w:tcPr>
            <w:tcW w:w="851" w:type="dxa"/>
            <w:tcMar>
              <w:left w:w="105" w:type="dxa"/>
              <w:right w:w="105" w:type="dxa"/>
            </w:tcMar>
            <w:vAlign w:val="center"/>
          </w:tcPr>
          <w:p w14:paraId="2031948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lastRenderedPageBreak/>
              <w:t>RF13</w:t>
            </w:r>
          </w:p>
        </w:tc>
        <w:tc>
          <w:tcPr>
            <w:tcW w:w="7404" w:type="dxa"/>
            <w:tcMar>
              <w:left w:w="105" w:type="dxa"/>
              <w:right w:w="105" w:type="dxa"/>
            </w:tcMar>
            <w:vAlign w:val="center"/>
          </w:tcPr>
          <w:p w14:paraId="291CB3E6"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guardar los datos ingresados o tener una función explícita de guardado por ficha.</w:t>
            </w:r>
          </w:p>
        </w:tc>
      </w:tr>
      <w:tr w:rsidR="008E5CFF" w:rsidRPr="0020412E" w14:paraId="500E60C8" w14:textId="77777777" w:rsidTr="00056310">
        <w:trPr>
          <w:trHeight w:val="300"/>
        </w:trPr>
        <w:tc>
          <w:tcPr>
            <w:tcW w:w="851" w:type="dxa"/>
            <w:tcMar>
              <w:left w:w="105" w:type="dxa"/>
              <w:right w:w="105" w:type="dxa"/>
            </w:tcMar>
            <w:vAlign w:val="center"/>
          </w:tcPr>
          <w:p w14:paraId="0469BEB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RF14</w:t>
            </w:r>
          </w:p>
        </w:tc>
        <w:tc>
          <w:tcPr>
            <w:tcW w:w="7404" w:type="dxa"/>
            <w:tcMar>
              <w:left w:w="105" w:type="dxa"/>
              <w:right w:w="105" w:type="dxa"/>
            </w:tcMar>
            <w:vAlign w:val="center"/>
          </w:tcPr>
          <w:p w14:paraId="67C6C8B3"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incluir ficha de hospitalización y ficha clínica para cada paciente.</w:t>
            </w:r>
          </w:p>
        </w:tc>
      </w:tr>
      <w:tr w:rsidR="008E5CFF" w:rsidRPr="0020412E" w14:paraId="0022242E" w14:textId="77777777" w:rsidTr="00056310">
        <w:trPr>
          <w:trHeight w:val="300"/>
        </w:trPr>
        <w:tc>
          <w:tcPr>
            <w:tcW w:w="851" w:type="dxa"/>
            <w:tcMar>
              <w:left w:w="105" w:type="dxa"/>
              <w:right w:w="105" w:type="dxa"/>
            </w:tcMar>
            <w:vAlign w:val="center"/>
          </w:tcPr>
          <w:p w14:paraId="52A3A5C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RF15</w:t>
            </w:r>
          </w:p>
        </w:tc>
        <w:tc>
          <w:tcPr>
            <w:tcW w:w="7404" w:type="dxa"/>
            <w:tcMar>
              <w:left w:w="105" w:type="dxa"/>
              <w:right w:w="105" w:type="dxa"/>
            </w:tcMar>
            <w:vAlign w:val="center"/>
          </w:tcPr>
          <w:p w14:paraId="6B1AD9C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diferenciar los tipos de atención veterinaria (hospitalización), separando claramente la gestión clínica de la gestión del Club Entre Patitas si aplica.</w:t>
            </w:r>
          </w:p>
        </w:tc>
      </w:tr>
      <w:tr w:rsidR="008E5CFF" w:rsidRPr="0020412E" w14:paraId="01AD82C4" w14:textId="77777777" w:rsidTr="00056310">
        <w:trPr>
          <w:trHeight w:val="300"/>
        </w:trPr>
        <w:tc>
          <w:tcPr>
            <w:tcW w:w="851" w:type="dxa"/>
            <w:tcMar>
              <w:left w:w="105" w:type="dxa"/>
              <w:right w:w="105" w:type="dxa"/>
            </w:tcMar>
            <w:vAlign w:val="center"/>
          </w:tcPr>
          <w:p w14:paraId="38D2ADB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RF16</w:t>
            </w:r>
          </w:p>
        </w:tc>
        <w:tc>
          <w:tcPr>
            <w:tcW w:w="7404" w:type="dxa"/>
            <w:tcMar>
              <w:left w:w="105" w:type="dxa"/>
              <w:right w:w="105" w:type="dxa"/>
            </w:tcMar>
            <w:vAlign w:val="center"/>
          </w:tcPr>
          <w:p w14:paraId="055DFC8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filtrar y buscar por tipo de paciente, diagnóstico, fecha, etc.</w:t>
            </w:r>
          </w:p>
        </w:tc>
      </w:tr>
      <w:tr w:rsidR="008E5CFF" w:rsidRPr="0020412E" w14:paraId="08B21582" w14:textId="77777777" w:rsidTr="00056310">
        <w:trPr>
          <w:trHeight w:val="300"/>
        </w:trPr>
        <w:tc>
          <w:tcPr>
            <w:tcW w:w="851" w:type="dxa"/>
            <w:tcMar>
              <w:left w:w="105" w:type="dxa"/>
              <w:right w:w="105" w:type="dxa"/>
            </w:tcMar>
            <w:vAlign w:val="center"/>
          </w:tcPr>
          <w:p w14:paraId="787E43C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RF17</w:t>
            </w:r>
          </w:p>
        </w:tc>
        <w:tc>
          <w:tcPr>
            <w:tcW w:w="7404" w:type="dxa"/>
            <w:tcMar>
              <w:left w:w="105" w:type="dxa"/>
              <w:right w:w="105" w:type="dxa"/>
            </w:tcMar>
            <w:vAlign w:val="center"/>
          </w:tcPr>
          <w:p w14:paraId="1EFA704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registrar pagos, abonos y estados de cuenta por cliente.</w:t>
            </w:r>
          </w:p>
        </w:tc>
      </w:tr>
      <w:tr w:rsidR="008E5CFF" w:rsidRPr="0020412E" w14:paraId="43D7CE79" w14:textId="77777777" w:rsidTr="00056310">
        <w:trPr>
          <w:trHeight w:val="300"/>
        </w:trPr>
        <w:tc>
          <w:tcPr>
            <w:tcW w:w="851" w:type="dxa"/>
            <w:shd w:val="clear" w:color="auto" w:fill="FFFFFF"/>
            <w:tcMar>
              <w:left w:w="105" w:type="dxa"/>
              <w:right w:w="105" w:type="dxa"/>
            </w:tcMar>
            <w:vAlign w:val="center"/>
          </w:tcPr>
          <w:p w14:paraId="32EFDB2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RF18</w:t>
            </w:r>
          </w:p>
        </w:tc>
        <w:tc>
          <w:tcPr>
            <w:tcW w:w="7404" w:type="dxa"/>
            <w:tcMar>
              <w:left w:w="105" w:type="dxa"/>
              <w:right w:w="105" w:type="dxa"/>
            </w:tcMar>
            <w:vAlign w:val="center"/>
          </w:tcPr>
          <w:p w14:paraId="36B7CA4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el registro de abonos al momento de agendar una cita médica externa con un veterinario especialista. Este tipo de cita corresponde a especialidades tales como: ecografía, dermatología y oncología. El abono debe poder ser ingresado como parte del proceso de agendamiento, quedando asociado a la cita respectiva y registrando el monto abonado, el medio de pago y la fecha del abono.</w:t>
            </w:r>
          </w:p>
        </w:tc>
      </w:tr>
      <w:tr w:rsidR="008E5CFF" w:rsidRPr="0020412E" w14:paraId="475D6B55" w14:textId="77777777" w:rsidTr="00056310">
        <w:trPr>
          <w:trHeight w:val="300"/>
        </w:trPr>
        <w:tc>
          <w:tcPr>
            <w:tcW w:w="851" w:type="dxa"/>
            <w:shd w:val="clear" w:color="auto" w:fill="FFFFFF"/>
            <w:tcMar>
              <w:left w:w="105" w:type="dxa"/>
              <w:right w:w="105" w:type="dxa"/>
            </w:tcMar>
            <w:vAlign w:val="center"/>
          </w:tcPr>
          <w:p w14:paraId="4918D92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RF19</w:t>
            </w:r>
          </w:p>
        </w:tc>
        <w:tc>
          <w:tcPr>
            <w:tcW w:w="7404" w:type="dxa"/>
            <w:tcMar>
              <w:left w:w="105" w:type="dxa"/>
              <w:right w:w="105" w:type="dxa"/>
            </w:tcMar>
            <w:vAlign w:val="center"/>
          </w:tcPr>
          <w:p w14:paraId="594F041B" w14:textId="58229CFE"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 xml:space="preserve">El sistema debe permitir iniciar y cerrar sesión con credenciales de acceso. Cada usuario tendrá un usuario que </w:t>
            </w:r>
            <w:r w:rsidR="00326312" w:rsidRPr="51DF19D8">
              <w:rPr>
                <w:rFonts w:ascii="Arial" w:eastAsia="Arial" w:hAnsi="Arial" w:cs="Arial"/>
                <w:color w:val="000000" w:themeColor="text1"/>
              </w:rPr>
              <w:t>será</w:t>
            </w:r>
            <w:r w:rsidRPr="51DF19D8">
              <w:rPr>
                <w:rFonts w:ascii="Arial" w:eastAsia="Arial" w:hAnsi="Arial" w:cs="Arial"/>
                <w:color w:val="000000" w:themeColor="text1"/>
              </w:rPr>
              <w:t xml:space="preserve"> su </w:t>
            </w:r>
            <w:r w:rsidR="008504A7" w:rsidRPr="51DF19D8">
              <w:rPr>
                <w:rFonts w:ascii="Arial" w:eastAsia="Arial" w:hAnsi="Arial" w:cs="Arial"/>
                <w:color w:val="000000" w:themeColor="text1"/>
              </w:rPr>
              <w:t>Rut</w:t>
            </w:r>
            <w:r w:rsidRPr="51DF19D8">
              <w:rPr>
                <w:rFonts w:ascii="Arial" w:eastAsia="Arial" w:hAnsi="Arial" w:cs="Arial"/>
                <w:color w:val="000000" w:themeColor="text1"/>
              </w:rPr>
              <w:t xml:space="preserve"> y una contraseña definida por sí mismo en el registro, almacenada de forma segura (encriptada) en la base de datos.</w:t>
            </w:r>
          </w:p>
        </w:tc>
      </w:tr>
      <w:tr w:rsidR="008E5CFF" w:rsidRPr="0020412E" w14:paraId="5F359BB2" w14:textId="77777777" w:rsidTr="00056310">
        <w:trPr>
          <w:trHeight w:val="300"/>
        </w:trPr>
        <w:tc>
          <w:tcPr>
            <w:tcW w:w="851" w:type="dxa"/>
            <w:tcMar>
              <w:left w:w="105" w:type="dxa"/>
              <w:right w:w="105" w:type="dxa"/>
            </w:tcMar>
            <w:vAlign w:val="center"/>
          </w:tcPr>
          <w:p w14:paraId="65EB687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RF20</w:t>
            </w:r>
          </w:p>
        </w:tc>
        <w:tc>
          <w:tcPr>
            <w:tcW w:w="7404" w:type="dxa"/>
            <w:tcMar>
              <w:left w:w="105" w:type="dxa"/>
              <w:right w:w="105" w:type="dxa"/>
            </w:tcMar>
            <w:vAlign w:val="center"/>
          </w:tcPr>
          <w:p w14:paraId="13131C69"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 xml:space="preserve">El sistema debe permitir roles de usuario al </w:t>
            </w:r>
            <w:r w:rsidRPr="0020412E">
              <w:rPr>
                <w:rFonts w:ascii="Arial" w:eastAsia="Arial" w:hAnsi="Arial" w:cs="Arial"/>
              </w:rPr>
              <w:t>momento</w:t>
            </w:r>
            <w:r w:rsidRPr="51DF19D8">
              <w:rPr>
                <w:rFonts w:ascii="Arial" w:eastAsia="Arial" w:hAnsi="Arial" w:cs="Arial"/>
                <w:color w:val="000000" w:themeColor="text1"/>
              </w:rPr>
              <w:t xml:space="preserve"> de entrar al sistema (administrador, veterinario, veterinario especialista, recepcionista, tutor) cada uno con sus respectivos permisos.</w:t>
            </w:r>
          </w:p>
        </w:tc>
      </w:tr>
      <w:tr w:rsidR="008E5CFF" w:rsidRPr="0020412E" w14:paraId="4F26CDE8" w14:textId="77777777" w:rsidTr="00056310">
        <w:trPr>
          <w:trHeight w:val="300"/>
        </w:trPr>
        <w:tc>
          <w:tcPr>
            <w:tcW w:w="851" w:type="dxa"/>
            <w:tcMar>
              <w:left w:w="105" w:type="dxa"/>
              <w:right w:w="105" w:type="dxa"/>
            </w:tcMar>
            <w:vAlign w:val="center"/>
          </w:tcPr>
          <w:p w14:paraId="26A2D44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RF21</w:t>
            </w:r>
          </w:p>
        </w:tc>
        <w:tc>
          <w:tcPr>
            <w:tcW w:w="7404" w:type="dxa"/>
            <w:tcMar>
              <w:left w:w="105" w:type="dxa"/>
              <w:right w:w="105" w:type="dxa"/>
            </w:tcMar>
            <w:vAlign w:val="center"/>
          </w:tcPr>
          <w:p w14:paraId="4FB7899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recuperar contraseña mediante correo electrónico.</w:t>
            </w:r>
          </w:p>
        </w:tc>
      </w:tr>
      <w:tr w:rsidR="008E5CFF" w:rsidRPr="0020412E" w14:paraId="0F302AEE" w14:textId="77777777" w:rsidTr="00056310">
        <w:trPr>
          <w:trHeight w:val="300"/>
        </w:trPr>
        <w:tc>
          <w:tcPr>
            <w:tcW w:w="851" w:type="dxa"/>
            <w:tcMar>
              <w:left w:w="105" w:type="dxa"/>
              <w:right w:w="105" w:type="dxa"/>
            </w:tcMar>
            <w:vAlign w:val="center"/>
          </w:tcPr>
          <w:p w14:paraId="1EB62BE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RF22</w:t>
            </w:r>
          </w:p>
        </w:tc>
        <w:tc>
          <w:tcPr>
            <w:tcW w:w="7404" w:type="dxa"/>
            <w:tcMar>
              <w:left w:w="105" w:type="dxa"/>
              <w:right w:w="105" w:type="dxa"/>
            </w:tcMar>
            <w:vAlign w:val="center"/>
          </w:tcPr>
          <w:p w14:paraId="4DBE0E1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fecha y hora de cada atención, modificación o ingreso de datos.</w:t>
            </w:r>
          </w:p>
        </w:tc>
      </w:tr>
      <w:tr w:rsidR="008E5CFF" w:rsidRPr="0020412E" w14:paraId="71A285C9" w14:textId="77777777" w:rsidTr="00056310">
        <w:trPr>
          <w:trHeight w:val="300"/>
        </w:trPr>
        <w:tc>
          <w:tcPr>
            <w:tcW w:w="851" w:type="dxa"/>
            <w:tcMar>
              <w:left w:w="105" w:type="dxa"/>
              <w:right w:w="105" w:type="dxa"/>
            </w:tcMar>
            <w:vAlign w:val="center"/>
          </w:tcPr>
          <w:p w14:paraId="45EBAF5F"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lastRenderedPageBreak/>
              <w:t>RF23</w:t>
            </w:r>
          </w:p>
        </w:tc>
        <w:tc>
          <w:tcPr>
            <w:tcW w:w="7404" w:type="dxa"/>
            <w:tcMar>
              <w:left w:w="105" w:type="dxa"/>
              <w:right w:w="105" w:type="dxa"/>
            </w:tcMar>
            <w:vAlign w:val="center"/>
          </w:tcPr>
          <w:p w14:paraId="7DB3B13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almacenar un historial de modificaciones en la ficha médica (bitácora).</w:t>
            </w:r>
          </w:p>
        </w:tc>
      </w:tr>
      <w:tr w:rsidR="008E5CFF" w:rsidRPr="0020412E" w14:paraId="77A666AE" w14:textId="77777777" w:rsidTr="00056310">
        <w:trPr>
          <w:trHeight w:val="300"/>
        </w:trPr>
        <w:tc>
          <w:tcPr>
            <w:tcW w:w="851" w:type="dxa"/>
            <w:tcMar>
              <w:left w:w="105" w:type="dxa"/>
              <w:right w:w="105" w:type="dxa"/>
            </w:tcMar>
            <w:vAlign w:val="center"/>
          </w:tcPr>
          <w:p w14:paraId="02F36523"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RF24</w:t>
            </w:r>
          </w:p>
        </w:tc>
        <w:tc>
          <w:tcPr>
            <w:tcW w:w="7404" w:type="dxa"/>
            <w:tcMar>
              <w:left w:w="105" w:type="dxa"/>
              <w:right w:w="105" w:type="dxa"/>
            </w:tcMar>
            <w:vAlign w:val="center"/>
          </w:tcPr>
          <w:p w14:paraId="4E7B9F98"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adjuntar imágenes o documentos (exámenes, radiografías, etc.).</w:t>
            </w:r>
          </w:p>
        </w:tc>
      </w:tr>
      <w:tr w:rsidR="008E5CFF" w:rsidRPr="0020412E" w14:paraId="08D5DB6D" w14:textId="77777777" w:rsidTr="00056310">
        <w:trPr>
          <w:trHeight w:val="300"/>
        </w:trPr>
        <w:tc>
          <w:tcPr>
            <w:tcW w:w="851" w:type="dxa"/>
            <w:tcMar>
              <w:left w:w="105" w:type="dxa"/>
              <w:right w:w="105" w:type="dxa"/>
            </w:tcMar>
            <w:vAlign w:val="center"/>
          </w:tcPr>
          <w:p w14:paraId="45BE1799"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RF25</w:t>
            </w:r>
          </w:p>
        </w:tc>
        <w:tc>
          <w:tcPr>
            <w:tcW w:w="7404" w:type="dxa"/>
            <w:tcMar>
              <w:left w:w="105" w:type="dxa"/>
              <w:right w:w="105" w:type="dxa"/>
            </w:tcMar>
            <w:vAlign w:val="center"/>
          </w:tcPr>
          <w:p w14:paraId="289C222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cerrar fichas de atención una vez completadas.</w:t>
            </w:r>
          </w:p>
        </w:tc>
      </w:tr>
      <w:tr w:rsidR="008E5CFF" w:rsidRPr="0020412E" w14:paraId="22A27F65" w14:textId="77777777" w:rsidTr="00056310">
        <w:trPr>
          <w:trHeight w:val="300"/>
        </w:trPr>
        <w:tc>
          <w:tcPr>
            <w:tcW w:w="851" w:type="dxa"/>
            <w:tcMar>
              <w:left w:w="105" w:type="dxa"/>
              <w:right w:w="105" w:type="dxa"/>
            </w:tcMar>
            <w:vAlign w:val="center"/>
          </w:tcPr>
          <w:p w14:paraId="0F4FA81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RF26</w:t>
            </w:r>
          </w:p>
        </w:tc>
        <w:tc>
          <w:tcPr>
            <w:tcW w:w="7404" w:type="dxa"/>
            <w:tcMar>
              <w:left w:w="105" w:type="dxa"/>
              <w:right w:w="105" w:type="dxa"/>
            </w:tcMar>
            <w:vAlign w:val="center"/>
          </w:tcPr>
          <w:p w14:paraId="7DF106E5"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contar con validaciones de campos (por ejemplo, no dejar campos importantes vacíos).</w:t>
            </w:r>
          </w:p>
        </w:tc>
      </w:tr>
      <w:tr w:rsidR="008E5CFF" w:rsidRPr="0020412E" w14:paraId="21660A77" w14:textId="77777777" w:rsidTr="00056310">
        <w:trPr>
          <w:trHeight w:val="300"/>
        </w:trPr>
        <w:tc>
          <w:tcPr>
            <w:tcW w:w="851" w:type="dxa"/>
            <w:tcMar>
              <w:left w:w="105" w:type="dxa"/>
              <w:right w:w="105" w:type="dxa"/>
            </w:tcMar>
            <w:vAlign w:val="center"/>
          </w:tcPr>
          <w:p w14:paraId="4EFE177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RF27</w:t>
            </w:r>
          </w:p>
        </w:tc>
        <w:tc>
          <w:tcPr>
            <w:tcW w:w="7404" w:type="dxa"/>
            <w:tcMar>
              <w:left w:w="105" w:type="dxa"/>
              <w:right w:w="105" w:type="dxa"/>
            </w:tcMar>
            <w:vAlign w:val="center"/>
          </w:tcPr>
          <w:p w14:paraId="04D6040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asociar múltiples pacientes a un mismo tutor. Para cada paciente, se deben ingresar sus datos personales, tales como nombre, chip si es que lo tiene, edad, raza, sexo, especie.</w:t>
            </w:r>
          </w:p>
        </w:tc>
      </w:tr>
      <w:tr w:rsidR="008E5CFF" w:rsidRPr="0020412E" w14:paraId="0912CC05" w14:textId="77777777" w:rsidTr="00056310">
        <w:trPr>
          <w:trHeight w:val="300"/>
        </w:trPr>
        <w:tc>
          <w:tcPr>
            <w:tcW w:w="851" w:type="dxa"/>
            <w:tcMar>
              <w:left w:w="105" w:type="dxa"/>
              <w:right w:w="105" w:type="dxa"/>
            </w:tcMar>
            <w:vAlign w:val="center"/>
          </w:tcPr>
          <w:p w14:paraId="62AC435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RF28</w:t>
            </w:r>
          </w:p>
        </w:tc>
        <w:tc>
          <w:tcPr>
            <w:tcW w:w="7404" w:type="dxa"/>
            <w:tcMar>
              <w:left w:w="105" w:type="dxa"/>
              <w:right w:w="105" w:type="dxa"/>
            </w:tcMar>
            <w:vAlign w:val="center"/>
          </w:tcPr>
          <w:p w14:paraId="05A0E8E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quién atendió al paciente (veterinario responsable).</w:t>
            </w:r>
          </w:p>
        </w:tc>
      </w:tr>
      <w:tr w:rsidR="008E5CFF" w:rsidRPr="0020412E" w14:paraId="2D8E66CB" w14:textId="77777777" w:rsidTr="00056310">
        <w:trPr>
          <w:trHeight w:val="300"/>
        </w:trPr>
        <w:tc>
          <w:tcPr>
            <w:tcW w:w="851" w:type="dxa"/>
            <w:tcMar>
              <w:left w:w="105" w:type="dxa"/>
              <w:right w:w="105" w:type="dxa"/>
            </w:tcMar>
            <w:vAlign w:val="center"/>
          </w:tcPr>
          <w:p w14:paraId="31298BD9"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RF29</w:t>
            </w:r>
          </w:p>
        </w:tc>
        <w:tc>
          <w:tcPr>
            <w:tcW w:w="7404" w:type="dxa"/>
            <w:tcMar>
              <w:left w:w="105" w:type="dxa"/>
              <w:right w:w="105" w:type="dxa"/>
            </w:tcMar>
            <w:vAlign w:val="center"/>
          </w:tcPr>
          <w:p w14:paraId="21E6C7D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diferenciar entre tipos de visita veterinaria: consulta básica, urgencia y visitas a domicilio.</w:t>
            </w:r>
          </w:p>
        </w:tc>
      </w:tr>
      <w:tr w:rsidR="008E5CFF" w:rsidRPr="0020412E" w14:paraId="53AAABBE" w14:textId="77777777" w:rsidTr="00056310">
        <w:trPr>
          <w:trHeight w:val="300"/>
        </w:trPr>
        <w:tc>
          <w:tcPr>
            <w:tcW w:w="851" w:type="dxa"/>
            <w:tcMar>
              <w:left w:w="105" w:type="dxa"/>
              <w:right w:w="105" w:type="dxa"/>
            </w:tcMar>
            <w:vAlign w:val="center"/>
          </w:tcPr>
          <w:p w14:paraId="4B0A36B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RF30</w:t>
            </w:r>
          </w:p>
        </w:tc>
        <w:tc>
          <w:tcPr>
            <w:tcW w:w="7404" w:type="dxa"/>
            <w:tcMar>
              <w:left w:w="105" w:type="dxa"/>
              <w:right w:w="105" w:type="dxa"/>
            </w:tcMar>
            <w:vAlign w:val="center"/>
          </w:tcPr>
          <w:p w14:paraId="61E2C4F4" w14:textId="77DC9392"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etiquetar el estado emocional o comportamiento del paciente (</w:t>
            </w:r>
            <w:r w:rsidR="00326312" w:rsidRPr="51DF19D8">
              <w:rPr>
                <w:rFonts w:ascii="Arial" w:eastAsia="Arial" w:hAnsi="Arial" w:cs="Arial"/>
                <w:color w:val="000000" w:themeColor="text1"/>
              </w:rPr>
              <w:t>ej.</w:t>
            </w:r>
            <w:r w:rsidRPr="51DF19D8">
              <w:rPr>
                <w:rFonts w:ascii="Arial" w:eastAsia="Arial" w:hAnsi="Arial" w:cs="Arial"/>
                <w:color w:val="000000" w:themeColor="text1"/>
              </w:rPr>
              <w:t>: agresivo, nervioso), usando colores o alertas.</w:t>
            </w:r>
          </w:p>
        </w:tc>
      </w:tr>
      <w:tr w:rsidR="008E5CFF" w:rsidRPr="0020412E" w14:paraId="6F76DFE4" w14:textId="77777777" w:rsidTr="00056310">
        <w:trPr>
          <w:trHeight w:val="300"/>
        </w:trPr>
        <w:tc>
          <w:tcPr>
            <w:tcW w:w="851" w:type="dxa"/>
            <w:tcMar>
              <w:left w:w="105" w:type="dxa"/>
              <w:right w:w="105" w:type="dxa"/>
            </w:tcMar>
            <w:vAlign w:val="center"/>
          </w:tcPr>
          <w:p w14:paraId="558B6F7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RF31</w:t>
            </w:r>
          </w:p>
        </w:tc>
        <w:tc>
          <w:tcPr>
            <w:tcW w:w="7404" w:type="dxa"/>
            <w:tcMar>
              <w:left w:w="105" w:type="dxa"/>
              <w:right w:w="105" w:type="dxa"/>
            </w:tcMar>
            <w:vAlign w:val="center"/>
          </w:tcPr>
          <w:p w14:paraId="61400118"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adjuntar registros de hospitalización y tipo de cirugía (urgencia o programada).</w:t>
            </w:r>
          </w:p>
        </w:tc>
      </w:tr>
      <w:tr w:rsidR="008E5CFF" w:rsidRPr="0020412E" w14:paraId="6B804D98" w14:textId="77777777" w:rsidTr="00056310">
        <w:trPr>
          <w:trHeight w:val="300"/>
        </w:trPr>
        <w:tc>
          <w:tcPr>
            <w:tcW w:w="851" w:type="dxa"/>
            <w:tcMar>
              <w:left w:w="105" w:type="dxa"/>
              <w:right w:w="105" w:type="dxa"/>
            </w:tcMar>
            <w:vAlign w:val="center"/>
          </w:tcPr>
          <w:p w14:paraId="3E78166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RF32</w:t>
            </w:r>
          </w:p>
        </w:tc>
        <w:tc>
          <w:tcPr>
            <w:tcW w:w="7404" w:type="dxa"/>
            <w:tcMar>
              <w:left w:w="105" w:type="dxa"/>
              <w:right w:w="105" w:type="dxa"/>
            </w:tcMar>
            <w:vAlign w:val="center"/>
          </w:tcPr>
          <w:p w14:paraId="2001435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restringir la impresión de recetas médicas a una sola vez por receta</w:t>
            </w:r>
          </w:p>
        </w:tc>
      </w:tr>
      <w:tr w:rsidR="008E5CFF" w:rsidRPr="0020412E" w14:paraId="300AFEC1" w14:textId="77777777" w:rsidTr="00056310">
        <w:trPr>
          <w:trHeight w:val="300"/>
        </w:trPr>
        <w:tc>
          <w:tcPr>
            <w:tcW w:w="851" w:type="dxa"/>
            <w:tcMar>
              <w:left w:w="105" w:type="dxa"/>
              <w:right w:w="105" w:type="dxa"/>
            </w:tcMar>
            <w:vAlign w:val="center"/>
          </w:tcPr>
          <w:p w14:paraId="342DB1E3"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RF33</w:t>
            </w:r>
          </w:p>
        </w:tc>
        <w:tc>
          <w:tcPr>
            <w:tcW w:w="7404" w:type="dxa"/>
            <w:tcMar>
              <w:left w:w="105" w:type="dxa"/>
              <w:right w:w="105" w:type="dxa"/>
            </w:tcMar>
            <w:vAlign w:val="center"/>
          </w:tcPr>
          <w:p w14:paraId="580E1A1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registrar el elemento “otro” cuando el diagnóstico no encaje en las categorías existentes.</w:t>
            </w:r>
          </w:p>
        </w:tc>
      </w:tr>
      <w:tr w:rsidR="008E5CFF" w:rsidRPr="0020412E" w14:paraId="23908C83" w14:textId="77777777" w:rsidTr="00056310">
        <w:trPr>
          <w:trHeight w:val="300"/>
        </w:trPr>
        <w:tc>
          <w:tcPr>
            <w:tcW w:w="851" w:type="dxa"/>
            <w:tcMar>
              <w:left w:w="105" w:type="dxa"/>
              <w:right w:w="105" w:type="dxa"/>
            </w:tcMar>
            <w:vAlign w:val="center"/>
          </w:tcPr>
          <w:p w14:paraId="30DC004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RF34</w:t>
            </w:r>
          </w:p>
        </w:tc>
        <w:tc>
          <w:tcPr>
            <w:tcW w:w="7404" w:type="dxa"/>
            <w:tcMar>
              <w:left w:w="105" w:type="dxa"/>
              <w:right w:w="105" w:type="dxa"/>
            </w:tcMar>
            <w:vAlign w:val="center"/>
          </w:tcPr>
          <w:p w14:paraId="0302F57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mostrar los insumos utilizados por el paciente dentro de la ficha, de manera rápida y transparente para el tutor.</w:t>
            </w:r>
          </w:p>
        </w:tc>
      </w:tr>
      <w:tr w:rsidR="008E5CFF" w:rsidRPr="0020412E" w14:paraId="2AD3E8F0" w14:textId="77777777" w:rsidTr="00056310">
        <w:trPr>
          <w:trHeight w:val="300"/>
        </w:trPr>
        <w:tc>
          <w:tcPr>
            <w:tcW w:w="851" w:type="dxa"/>
            <w:tcMar>
              <w:left w:w="105" w:type="dxa"/>
              <w:right w:w="105" w:type="dxa"/>
            </w:tcMar>
            <w:vAlign w:val="center"/>
          </w:tcPr>
          <w:p w14:paraId="7B6B37B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RF35</w:t>
            </w:r>
          </w:p>
        </w:tc>
        <w:tc>
          <w:tcPr>
            <w:tcW w:w="7404" w:type="dxa"/>
            <w:tcMar>
              <w:left w:w="105" w:type="dxa"/>
              <w:right w:w="105" w:type="dxa"/>
            </w:tcMar>
            <w:vAlign w:val="center"/>
          </w:tcPr>
          <w:p w14:paraId="5B46165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que el tutor vea solo información básica como vacunas, diagnóstico, fecha de atención, epicrisis, etc., sin acceso al historial completo.</w:t>
            </w:r>
          </w:p>
        </w:tc>
      </w:tr>
      <w:tr w:rsidR="008E5CFF" w:rsidRPr="0020412E" w14:paraId="2737071B" w14:textId="77777777" w:rsidTr="00056310">
        <w:trPr>
          <w:trHeight w:val="300"/>
        </w:trPr>
        <w:tc>
          <w:tcPr>
            <w:tcW w:w="851" w:type="dxa"/>
            <w:tcMar>
              <w:left w:w="105" w:type="dxa"/>
              <w:right w:w="105" w:type="dxa"/>
            </w:tcMar>
            <w:vAlign w:val="center"/>
          </w:tcPr>
          <w:p w14:paraId="1E9C1728"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lastRenderedPageBreak/>
              <w:t>RF36</w:t>
            </w:r>
          </w:p>
        </w:tc>
        <w:tc>
          <w:tcPr>
            <w:tcW w:w="7404" w:type="dxa"/>
            <w:tcMar>
              <w:left w:w="105" w:type="dxa"/>
              <w:right w:w="105" w:type="dxa"/>
            </w:tcMar>
            <w:vAlign w:val="center"/>
          </w:tcPr>
          <w:p w14:paraId="65311672" w14:textId="1E6117A5"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agendar y registrar visitas a domicilio, limitadas a un horario definido (</w:t>
            </w:r>
            <w:r w:rsidR="00326312" w:rsidRPr="51DF19D8">
              <w:rPr>
                <w:rFonts w:ascii="Arial" w:eastAsia="Arial" w:hAnsi="Arial" w:cs="Arial"/>
                <w:color w:val="000000" w:themeColor="text1"/>
              </w:rPr>
              <w:t>ej.</w:t>
            </w:r>
            <w:r w:rsidRPr="51DF19D8">
              <w:rPr>
                <w:rFonts w:ascii="Arial" w:eastAsia="Arial" w:hAnsi="Arial" w:cs="Arial"/>
                <w:color w:val="000000" w:themeColor="text1"/>
              </w:rPr>
              <w:t>: hasta las 19:00 horas).</w:t>
            </w:r>
          </w:p>
        </w:tc>
      </w:tr>
      <w:tr w:rsidR="008E5CFF" w:rsidRPr="0020412E" w14:paraId="0E05BBD4" w14:textId="77777777" w:rsidTr="00056310">
        <w:trPr>
          <w:trHeight w:val="300"/>
        </w:trPr>
        <w:tc>
          <w:tcPr>
            <w:tcW w:w="851" w:type="dxa"/>
            <w:tcMar>
              <w:left w:w="105" w:type="dxa"/>
              <w:right w:w="105" w:type="dxa"/>
            </w:tcMar>
            <w:vAlign w:val="center"/>
          </w:tcPr>
          <w:p w14:paraId="05185BA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RF37</w:t>
            </w:r>
          </w:p>
        </w:tc>
        <w:tc>
          <w:tcPr>
            <w:tcW w:w="7404" w:type="dxa"/>
            <w:tcMar>
              <w:left w:w="105" w:type="dxa"/>
              <w:right w:w="105" w:type="dxa"/>
            </w:tcMar>
            <w:vAlign w:val="center"/>
          </w:tcPr>
          <w:p w14:paraId="1281863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abonos, cobros, y permitir mostrar al tutor los costos asociados por insumos, medicamentos y hospitalización.</w:t>
            </w:r>
          </w:p>
        </w:tc>
      </w:tr>
      <w:tr w:rsidR="008E5CFF" w:rsidRPr="0020412E" w14:paraId="0EB0F8E2" w14:textId="77777777" w:rsidTr="00056310">
        <w:trPr>
          <w:trHeight w:val="300"/>
        </w:trPr>
        <w:tc>
          <w:tcPr>
            <w:tcW w:w="851" w:type="dxa"/>
            <w:tcMar>
              <w:left w:w="105" w:type="dxa"/>
              <w:right w:w="105" w:type="dxa"/>
            </w:tcMar>
            <w:vAlign w:val="center"/>
          </w:tcPr>
          <w:p w14:paraId="0D03661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RF48</w:t>
            </w:r>
          </w:p>
        </w:tc>
        <w:tc>
          <w:tcPr>
            <w:tcW w:w="7404" w:type="dxa"/>
            <w:tcMar>
              <w:left w:w="105" w:type="dxa"/>
              <w:right w:w="105" w:type="dxa"/>
            </w:tcMar>
            <w:vAlign w:val="center"/>
          </w:tcPr>
          <w:p w14:paraId="566F80E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calcular automáticamente la edad a partir de la fecha de nacimiento del paciente.</w:t>
            </w:r>
          </w:p>
        </w:tc>
      </w:tr>
      <w:tr w:rsidR="008E5CFF" w:rsidRPr="0020412E" w14:paraId="5F90556E" w14:textId="77777777" w:rsidTr="00056310">
        <w:trPr>
          <w:trHeight w:val="300"/>
        </w:trPr>
        <w:tc>
          <w:tcPr>
            <w:tcW w:w="851" w:type="dxa"/>
            <w:tcMar>
              <w:left w:w="105" w:type="dxa"/>
              <w:right w:w="105" w:type="dxa"/>
            </w:tcMar>
            <w:vAlign w:val="center"/>
          </w:tcPr>
          <w:p w14:paraId="3648BD36"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RF49</w:t>
            </w:r>
          </w:p>
        </w:tc>
        <w:tc>
          <w:tcPr>
            <w:tcW w:w="7404" w:type="dxa"/>
            <w:tcMar>
              <w:left w:w="105" w:type="dxa"/>
              <w:right w:w="105" w:type="dxa"/>
            </w:tcMar>
            <w:vAlign w:val="center"/>
          </w:tcPr>
          <w:p w14:paraId="1F8F828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registrar múltiples diagnósticos o prediagnósticos por ficha clínica.</w:t>
            </w:r>
          </w:p>
        </w:tc>
      </w:tr>
      <w:tr w:rsidR="008E5CFF" w:rsidRPr="0020412E" w14:paraId="6A6A1C81" w14:textId="77777777" w:rsidTr="00056310">
        <w:trPr>
          <w:trHeight w:val="300"/>
        </w:trPr>
        <w:tc>
          <w:tcPr>
            <w:tcW w:w="851" w:type="dxa"/>
            <w:tcMar>
              <w:left w:w="105" w:type="dxa"/>
              <w:right w:w="105" w:type="dxa"/>
            </w:tcMar>
            <w:vAlign w:val="center"/>
          </w:tcPr>
          <w:p w14:paraId="3F2A409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RF40</w:t>
            </w:r>
          </w:p>
        </w:tc>
        <w:tc>
          <w:tcPr>
            <w:tcW w:w="7404" w:type="dxa"/>
            <w:tcMar>
              <w:left w:w="105" w:type="dxa"/>
              <w:right w:w="105" w:type="dxa"/>
            </w:tcMar>
            <w:vAlign w:val="center"/>
          </w:tcPr>
          <w:p w14:paraId="52FDB73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operaciones o cirugías, su tipo (urgente o programado), y asociarlas al historial del paciente.</w:t>
            </w:r>
          </w:p>
        </w:tc>
      </w:tr>
      <w:tr w:rsidR="008E5CFF" w:rsidRPr="0020412E" w14:paraId="30597989" w14:textId="77777777" w:rsidTr="00056310">
        <w:trPr>
          <w:trHeight w:val="300"/>
        </w:trPr>
        <w:tc>
          <w:tcPr>
            <w:tcW w:w="851" w:type="dxa"/>
            <w:tcMar>
              <w:left w:w="105" w:type="dxa"/>
              <w:right w:w="105" w:type="dxa"/>
            </w:tcMar>
            <w:vAlign w:val="center"/>
          </w:tcPr>
          <w:p w14:paraId="03D4802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RF41</w:t>
            </w:r>
          </w:p>
        </w:tc>
        <w:tc>
          <w:tcPr>
            <w:tcW w:w="7404" w:type="dxa"/>
            <w:tcMar>
              <w:left w:w="105" w:type="dxa"/>
              <w:right w:w="105" w:type="dxa"/>
            </w:tcMar>
            <w:vAlign w:val="center"/>
          </w:tcPr>
          <w:p w14:paraId="0A45BC6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crear y separar fichas clínicas según el tipo de atención (consulta, hospitalización, cirugía, etc.).</w:t>
            </w:r>
          </w:p>
        </w:tc>
      </w:tr>
      <w:tr w:rsidR="008E5CFF" w:rsidRPr="0020412E" w14:paraId="1DA2CAF1" w14:textId="77777777" w:rsidTr="00056310">
        <w:trPr>
          <w:trHeight w:val="300"/>
        </w:trPr>
        <w:tc>
          <w:tcPr>
            <w:tcW w:w="851" w:type="dxa"/>
            <w:tcMar>
              <w:left w:w="105" w:type="dxa"/>
              <w:right w:w="105" w:type="dxa"/>
            </w:tcMar>
            <w:vAlign w:val="center"/>
          </w:tcPr>
          <w:p w14:paraId="7398467F"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RF42</w:t>
            </w:r>
          </w:p>
        </w:tc>
        <w:tc>
          <w:tcPr>
            <w:tcW w:w="7404" w:type="dxa"/>
            <w:tcMar>
              <w:left w:w="105" w:type="dxa"/>
              <w:right w:w="105" w:type="dxa"/>
            </w:tcMar>
            <w:vAlign w:val="center"/>
          </w:tcPr>
          <w:p w14:paraId="33D56C26"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marcar una ficha como “pendiente” o “completa” para facilitar su seguimiento.</w:t>
            </w:r>
          </w:p>
        </w:tc>
      </w:tr>
      <w:tr w:rsidR="008E5CFF" w:rsidRPr="0020412E" w14:paraId="7070D2BE" w14:textId="77777777" w:rsidTr="00056310">
        <w:trPr>
          <w:trHeight w:val="300"/>
        </w:trPr>
        <w:tc>
          <w:tcPr>
            <w:tcW w:w="851" w:type="dxa"/>
            <w:tcMar>
              <w:left w:w="105" w:type="dxa"/>
              <w:right w:w="105" w:type="dxa"/>
            </w:tcMar>
            <w:vAlign w:val="center"/>
          </w:tcPr>
          <w:p w14:paraId="095050E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RF43</w:t>
            </w:r>
          </w:p>
        </w:tc>
        <w:tc>
          <w:tcPr>
            <w:tcW w:w="7404" w:type="dxa"/>
            <w:tcMar>
              <w:left w:w="105" w:type="dxa"/>
              <w:right w:w="105" w:type="dxa"/>
            </w:tcMar>
            <w:vAlign w:val="center"/>
          </w:tcPr>
          <w:p w14:paraId="693D519D"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enviar notificaciones automáticas de próximos controles, vacunas o tratamientos al tutor por correo o WhatsApp.</w:t>
            </w:r>
          </w:p>
        </w:tc>
      </w:tr>
      <w:tr w:rsidR="008E5CFF" w:rsidRPr="0020412E" w14:paraId="2F3B7E07" w14:textId="77777777" w:rsidTr="00056310">
        <w:trPr>
          <w:trHeight w:val="300"/>
        </w:trPr>
        <w:tc>
          <w:tcPr>
            <w:tcW w:w="851" w:type="dxa"/>
            <w:tcMar>
              <w:left w:w="105" w:type="dxa"/>
              <w:right w:w="105" w:type="dxa"/>
            </w:tcMar>
            <w:vAlign w:val="center"/>
          </w:tcPr>
          <w:p w14:paraId="3351B3A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RF44</w:t>
            </w:r>
          </w:p>
        </w:tc>
        <w:tc>
          <w:tcPr>
            <w:tcW w:w="7404" w:type="dxa"/>
            <w:tcMar>
              <w:left w:w="105" w:type="dxa"/>
              <w:right w:w="105" w:type="dxa"/>
            </w:tcMar>
            <w:vAlign w:val="center"/>
          </w:tcPr>
          <w:p w14:paraId="606574B7"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visualizar alertas clínicas como alergias, comportamiento agresivo, o condiciones crónicas.</w:t>
            </w:r>
          </w:p>
        </w:tc>
      </w:tr>
      <w:tr w:rsidR="008E5CFF" w:rsidRPr="0020412E" w14:paraId="0A62C488" w14:textId="77777777" w:rsidTr="00056310">
        <w:trPr>
          <w:trHeight w:val="300"/>
        </w:trPr>
        <w:tc>
          <w:tcPr>
            <w:tcW w:w="851" w:type="dxa"/>
            <w:tcMar>
              <w:left w:w="105" w:type="dxa"/>
              <w:right w:w="105" w:type="dxa"/>
            </w:tcMar>
            <w:vAlign w:val="center"/>
          </w:tcPr>
          <w:p w14:paraId="185E9B73"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RF45</w:t>
            </w:r>
          </w:p>
        </w:tc>
        <w:tc>
          <w:tcPr>
            <w:tcW w:w="7404" w:type="dxa"/>
            <w:tcMar>
              <w:left w:w="105" w:type="dxa"/>
              <w:right w:w="105" w:type="dxa"/>
            </w:tcMar>
            <w:vAlign w:val="center"/>
          </w:tcPr>
          <w:p w14:paraId="007E5A8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exportar la ficha clínica, epicrisis o receta como archivo PDF.</w:t>
            </w:r>
          </w:p>
        </w:tc>
      </w:tr>
      <w:tr w:rsidR="008E5CFF" w:rsidRPr="0020412E" w14:paraId="17A7AF07" w14:textId="77777777" w:rsidTr="00056310">
        <w:trPr>
          <w:trHeight w:val="300"/>
        </w:trPr>
        <w:tc>
          <w:tcPr>
            <w:tcW w:w="851" w:type="dxa"/>
            <w:tcMar>
              <w:left w:w="105" w:type="dxa"/>
              <w:right w:w="105" w:type="dxa"/>
            </w:tcMar>
            <w:vAlign w:val="center"/>
          </w:tcPr>
          <w:p w14:paraId="0A1A5BB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RF46</w:t>
            </w:r>
          </w:p>
        </w:tc>
        <w:tc>
          <w:tcPr>
            <w:tcW w:w="7404" w:type="dxa"/>
            <w:tcMar>
              <w:left w:w="105" w:type="dxa"/>
              <w:right w:w="105" w:type="dxa"/>
            </w:tcMar>
            <w:vAlign w:val="center"/>
          </w:tcPr>
          <w:p w14:paraId="303C62D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observaciones médicas sensibles solo visibles para el veterinario (no al tutor).</w:t>
            </w:r>
          </w:p>
        </w:tc>
      </w:tr>
      <w:tr w:rsidR="008E5CFF" w:rsidRPr="0020412E" w14:paraId="668822E3" w14:textId="77777777" w:rsidTr="00056310">
        <w:trPr>
          <w:trHeight w:val="300"/>
        </w:trPr>
        <w:tc>
          <w:tcPr>
            <w:tcW w:w="851" w:type="dxa"/>
            <w:tcMar>
              <w:left w:w="105" w:type="dxa"/>
              <w:right w:w="105" w:type="dxa"/>
            </w:tcMar>
            <w:vAlign w:val="center"/>
          </w:tcPr>
          <w:p w14:paraId="16F2592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RF47</w:t>
            </w:r>
          </w:p>
        </w:tc>
        <w:tc>
          <w:tcPr>
            <w:tcW w:w="7404" w:type="dxa"/>
            <w:tcMar>
              <w:left w:w="105" w:type="dxa"/>
              <w:right w:w="105" w:type="dxa"/>
            </w:tcMar>
            <w:vAlign w:val="center"/>
          </w:tcPr>
          <w:p w14:paraId="6A51FDF2"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al tutor descargar o visualizar su epicrisis, pero sin acceso completo al historial médico.</w:t>
            </w:r>
          </w:p>
        </w:tc>
      </w:tr>
      <w:tr w:rsidR="008E5CFF" w:rsidRPr="0020412E" w14:paraId="06C1FE75" w14:textId="77777777" w:rsidTr="00056310">
        <w:trPr>
          <w:trHeight w:val="300"/>
        </w:trPr>
        <w:tc>
          <w:tcPr>
            <w:tcW w:w="851" w:type="dxa"/>
            <w:tcMar>
              <w:left w:w="105" w:type="dxa"/>
              <w:right w:w="105" w:type="dxa"/>
            </w:tcMar>
            <w:vAlign w:val="center"/>
          </w:tcPr>
          <w:p w14:paraId="0FAF4B4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RF48</w:t>
            </w:r>
          </w:p>
        </w:tc>
        <w:tc>
          <w:tcPr>
            <w:tcW w:w="7404" w:type="dxa"/>
            <w:tcMar>
              <w:left w:w="105" w:type="dxa"/>
              <w:right w:w="105" w:type="dxa"/>
            </w:tcMar>
            <w:vAlign w:val="center"/>
          </w:tcPr>
          <w:p w14:paraId="52E7194A" w14:textId="3A60DCC8"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 xml:space="preserve">El sistema debe guardar el historial clínico del paciente por </w:t>
            </w:r>
            <w:r w:rsidR="00326312" w:rsidRPr="51DF19D8">
              <w:rPr>
                <w:rFonts w:ascii="Arial" w:eastAsia="Arial" w:hAnsi="Arial" w:cs="Arial"/>
                <w:color w:val="000000" w:themeColor="text1"/>
              </w:rPr>
              <w:t>máximo</w:t>
            </w:r>
            <w:r w:rsidRPr="51DF19D8">
              <w:rPr>
                <w:rFonts w:ascii="Arial" w:eastAsia="Arial" w:hAnsi="Arial" w:cs="Arial"/>
                <w:color w:val="000000" w:themeColor="text1"/>
              </w:rPr>
              <w:t xml:space="preserve"> 5 años, según lo exige la ley chilena 21719. Después de ese tiempo, debe permitir eliminar o anonimizar esos datos si corresponde. Además, debe permitir que el tutor pueda ver, modificar o solicitar el bloqueo de sus datos personales cuando lo desee.</w:t>
            </w:r>
          </w:p>
        </w:tc>
      </w:tr>
      <w:tr w:rsidR="008E5CFF" w:rsidRPr="0020412E" w14:paraId="30007C8C" w14:textId="77777777" w:rsidTr="00056310">
        <w:trPr>
          <w:trHeight w:val="300"/>
        </w:trPr>
        <w:tc>
          <w:tcPr>
            <w:tcW w:w="851" w:type="dxa"/>
            <w:tcMar>
              <w:left w:w="105" w:type="dxa"/>
              <w:right w:w="105" w:type="dxa"/>
            </w:tcMar>
            <w:vAlign w:val="center"/>
          </w:tcPr>
          <w:p w14:paraId="5B4B886C"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lastRenderedPageBreak/>
              <w:t>RF49</w:t>
            </w:r>
          </w:p>
        </w:tc>
        <w:tc>
          <w:tcPr>
            <w:tcW w:w="7404" w:type="dxa"/>
            <w:tcMar>
              <w:left w:w="105" w:type="dxa"/>
              <w:right w:w="105" w:type="dxa"/>
            </w:tcMar>
            <w:vAlign w:val="center"/>
          </w:tcPr>
          <w:p w14:paraId="7BBD80B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contar con alertas automáticas que notifiquen cuándo se está por cumplir el plazo legal de conservación (5 años) del historial clínico del paciente.</w:t>
            </w:r>
          </w:p>
        </w:tc>
      </w:tr>
      <w:tr w:rsidR="008E5CFF" w:rsidRPr="0020412E" w14:paraId="29F28239" w14:textId="77777777" w:rsidTr="00056310">
        <w:trPr>
          <w:trHeight w:val="300"/>
        </w:trPr>
        <w:tc>
          <w:tcPr>
            <w:tcW w:w="851" w:type="dxa"/>
            <w:tcMar>
              <w:left w:w="105" w:type="dxa"/>
              <w:right w:w="105" w:type="dxa"/>
            </w:tcMar>
            <w:vAlign w:val="center"/>
          </w:tcPr>
          <w:p w14:paraId="1DB6CF05" w14:textId="77777777" w:rsidR="008E5CFF" w:rsidRPr="0020412E" w:rsidRDefault="00BA5FAB" w:rsidP="004556C2">
            <w:pPr>
              <w:spacing w:line="360" w:lineRule="auto"/>
              <w:jc w:val="both"/>
              <w:rPr>
                <w:rFonts w:ascii="Arial" w:eastAsia="Arial" w:hAnsi="Arial" w:cs="Arial"/>
              </w:rPr>
            </w:pPr>
            <w:r w:rsidRPr="51DF19D8">
              <w:rPr>
                <w:rFonts w:ascii="Arial" w:eastAsia="Arial" w:hAnsi="Arial" w:cs="Arial"/>
                <w:color w:val="000000" w:themeColor="text1"/>
              </w:rPr>
              <w:t>RF50</w:t>
            </w:r>
          </w:p>
        </w:tc>
        <w:tc>
          <w:tcPr>
            <w:tcW w:w="7404" w:type="dxa"/>
            <w:tcMar>
              <w:left w:w="105" w:type="dxa"/>
              <w:right w:w="105" w:type="dxa"/>
            </w:tcMar>
            <w:vAlign w:val="center"/>
          </w:tcPr>
          <w:p w14:paraId="0930A339"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registrar en una bitácora toda solicitud de acceso, modificación, cancelación o bloqueo de datos personales, indicando la fecha, hora y resolución del caso.</w:t>
            </w:r>
          </w:p>
        </w:tc>
      </w:tr>
      <w:tr w:rsidR="008E5CFF" w:rsidRPr="0020412E" w14:paraId="1B11C0CD" w14:textId="77777777" w:rsidTr="00056310">
        <w:trPr>
          <w:trHeight w:val="300"/>
        </w:trPr>
        <w:tc>
          <w:tcPr>
            <w:tcW w:w="851" w:type="dxa"/>
            <w:tcMar>
              <w:left w:w="105" w:type="dxa"/>
              <w:right w:w="105" w:type="dxa"/>
            </w:tcMar>
            <w:vAlign w:val="center"/>
          </w:tcPr>
          <w:p w14:paraId="577A873E" w14:textId="77777777" w:rsidR="008E5CFF" w:rsidRPr="0020412E" w:rsidRDefault="00BA5FAB" w:rsidP="004556C2">
            <w:pPr>
              <w:spacing w:line="360" w:lineRule="auto"/>
              <w:jc w:val="both"/>
              <w:rPr>
                <w:rFonts w:ascii="Arial" w:eastAsia="Arial" w:hAnsi="Arial" w:cs="Arial"/>
              </w:rPr>
            </w:pPr>
            <w:r w:rsidRPr="51DF19D8">
              <w:rPr>
                <w:rFonts w:ascii="Arial" w:eastAsia="Arial" w:hAnsi="Arial" w:cs="Arial"/>
                <w:color w:val="000000" w:themeColor="text1"/>
              </w:rPr>
              <w:t>RF51</w:t>
            </w:r>
          </w:p>
        </w:tc>
        <w:tc>
          <w:tcPr>
            <w:tcW w:w="7404" w:type="dxa"/>
            <w:tcMar>
              <w:left w:w="105" w:type="dxa"/>
              <w:right w:w="105" w:type="dxa"/>
            </w:tcMar>
            <w:vAlign w:val="center"/>
          </w:tcPr>
          <w:p w14:paraId="12A33AC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mostrar un panel con todas las citas agendadas para el día, incluyendo nombre del paciente, motivo de consulta y estado (esperando, en atención, finalizada).</w:t>
            </w:r>
          </w:p>
        </w:tc>
      </w:tr>
      <w:tr w:rsidR="008E5CFF" w:rsidRPr="0020412E" w14:paraId="413C44B6" w14:textId="77777777" w:rsidTr="00056310">
        <w:trPr>
          <w:trHeight w:val="300"/>
        </w:trPr>
        <w:tc>
          <w:tcPr>
            <w:tcW w:w="851" w:type="dxa"/>
            <w:tcMar>
              <w:left w:w="105" w:type="dxa"/>
              <w:right w:w="105" w:type="dxa"/>
            </w:tcMar>
            <w:vAlign w:val="center"/>
          </w:tcPr>
          <w:p w14:paraId="131E4547" w14:textId="77777777" w:rsidR="008E5CFF" w:rsidRPr="0020412E" w:rsidRDefault="00BA5FAB" w:rsidP="004556C2">
            <w:pPr>
              <w:spacing w:line="360" w:lineRule="auto"/>
              <w:jc w:val="both"/>
              <w:rPr>
                <w:rFonts w:ascii="Arial" w:eastAsia="Arial" w:hAnsi="Arial" w:cs="Arial"/>
              </w:rPr>
            </w:pPr>
            <w:r w:rsidRPr="51DF19D8">
              <w:rPr>
                <w:rFonts w:ascii="Arial" w:eastAsia="Arial" w:hAnsi="Arial" w:cs="Arial"/>
                <w:color w:val="000000" w:themeColor="text1"/>
              </w:rPr>
              <w:t>RF52</w:t>
            </w:r>
          </w:p>
        </w:tc>
        <w:tc>
          <w:tcPr>
            <w:tcW w:w="7404" w:type="dxa"/>
            <w:tcMar>
              <w:left w:w="105" w:type="dxa"/>
              <w:right w:w="105" w:type="dxa"/>
            </w:tcMar>
            <w:vAlign w:val="center"/>
          </w:tcPr>
          <w:p w14:paraId="0B546F3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mostrar un calendario con el historial de vacunas y alertas de vacunas próximas o vencidas, con colores distintivos.</w:t>
            </w:r>
          </w:p>
        </w:tc>
      </w:tr>
      <w:tr w:rsidR="008E5CFF" w:rsidRPr="0020412E" w14:paraId="61BF6F58" w14:textId="77777777" w:rsidTr="00056310">
        <w:trPr>
          <w:trHeight w:val="300"/>
        </w:trPr>
        <w:tc>
          <w:tcPr>
            <w:tcW w:w="851" w:type="dxa"/>
            <w:shd w:val="clear" w:color="auto" w:fill="FFFFFF"/>
            <w:tcMar>
              <w:left w:w="105" w:type="dxa"/>
              <w:right w:w="105" w:type="dxa"/>
            </w:tcMar>
            <w:vAlign w:val="center"/>
          </w:tcPr>
          <w:p w14:paraId="4024D3E2" w14:textId="77777777" w:rsidR="008E5CFF" w:rsidRPr="0020412E" w:rsidRDefault="00BA5FAB" w:rsidP="004556C2">
            <w:pPr>
              <w:spacing w:line="360" w:lineRule="auto"/>
              <w:jc w:val="both"/>
              <w:rPr>
                <w:rFonts w:ascii="Arial" w:eastAsia="Arial" w:hAnsi="Arial" w:cs="Arial"/>
              </w:rPr>
            </w:pPr>
            <w:r w:rsidRPr="51DF19D8">
              <w:rPr>
                <w:rFonts w:ascii="Arial" w:eastAsia="Arial" w:hAnsi="Arial" w:cs="Arial"/>
                <w:color w:val="000000" w:themeColor="text1"/>
              </w:rPr>
              <w:t>RF53</w:t>
            </w:r>
          </w:p>
        </w:tc>
        <w:tc>
          <w:tcPr>
            <w:tcW w:w="7404" w:type="dxa"/>
            <w:tcMar>
              <w:left w:w="105" w:type="dxa"/>
              <w:right w:w="105" w:type="dxa"/>
            </w:tcMar>
            <w:vAlign w:val="center"/>
          </w:tcPr>
          <w:p w14:paraId="5FE14FCE"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subir una fotografía del paciente para facilitar su identificación visual por parte del personal, el formato debe ser sentado, mirando hacia el frente y clara.</w:t>
            </w:r>
          </w:p>
        </w:tc>
      </w:tr>
      <w:tr w:rsidR="008E5CFF" w:rsidRPr="0020412E" w14:paraId="483BD7EA" w14:textId="77777777" w:rsidTr="00056310">
        <w:trPr>
          <w:trHeight w:val="300"/>
        </w:trPr>
        <w:tc>
          <w:tcPr>
            <w:tcW w:w="851" w:type="dxa"/>
            <w:shd w:val="clear" w:color="auto" w:fill="FFFFFF"/>
            <w:tcMar>
              <w:left w:w="105" w:type="dxa"/>
              <w:right w:w="105" w:type="dxa"/>
            </w:tcMar>
            <w:vAlign w:val="center"/>
          </w:tcPr>
          <w:p w14:paraId="081F7730"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RF54</w:t>
            </w:r>
          </w:p>
        </w:tc>
        <w:tc>
          <w:tcPr>
            <w:tcW w:w="7404" w:type="dxa"/>
            <w:tcMar>
              <w:left w:w="105" w:type="dxa"/>
              <w:right w:w="105" w:type="dxa"/>
            </w:tcMar>
            <w:vAlign w:val="center"/>
          </w:tcPr>
          <w:p w14:paraId="3A2C1559" w14:textId="4F2538E6"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 xml:space="preserve">El sistema debe permitir la personalización de notificaciones </w:t>
            </w:r>
            <w:r w:rsidR="00326312" w:rsidRPr="51DF19D8">
              <w:rPr>
                <w:rFonts w:ascii="Arial" w:eastAsia="Arial" w:hAnsi="Arial" w:cs="Arial"/>
                <w:color w:val="000000" w:themeColor="text1"/>
              </w:rPr>
              <w:t>vía</w:t>
            </w:r>
            <w:r w:rsidRPr="51DF19D8">
              <w:rPr>
                <w:rFonts w:ascii="Arial" w:eastAsia="Arial" w:hAnsi="Arial" w:cs="Arial"/>
                <w:color w:val="000000" w:themeColor="text1"/>
              </w:rPr>
              <w:t xml:space="preserve"> correo o por WhatsApp.</w:t>
            </w:r>
          </w:p>
        </w:tc>
      </w:tr>
      <w:tr w:rsidR="008E5CFF" w:rsidRPr="0020412E" w14:paraId="1ADAE3B6" w14:textId="77777777" w:rsidTr="00056310">
        <w:trPr>
          <w:trHeight w:val="300"/>
        </w:trPr>
        <w:tc>
          <w:tcPr>
            <w:tcW w:w="851" w:type="dxa"/>
            <w:shd w:val="clear" w:color="auto" w:fill="FFFFFF"/>
            <w:tcMar>
              <w:left w:w="105" w:type="dxa"/>
              <w:right w:w="105" w:type="dxa"/>
            </w:tcMar>
            <w:vAlign w:val="center"/>
          </w:tcPr>
          <w:p w14:paraId="3AD70B0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RF55</w:t>
            </w:r>
          </w:p>
        </w:tc>
        <w:tc>
          <w:tcPr>
            <w:tcW w:w="7404" w:type="dxa"/>
            <w:tcMar>
              <w:left w:w="105" w:type="dxa"/>
              <w:right w:w="105" w:type="dxa"/>
            </w:tcMar>
            <w:vAlign w:val="center"/>
          </w:tcPr>
          <w:p w14:paraId="66CE7E9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la firma digital del veterinario en documentos médicos.</w:t>
            </w:r>
          </w:p>
        </w:tc>
      </w:tr>
      <w:tr w:rsidR="008E5CFF" w:rsidRPr="0020412E" w14:paraId="54C5C371" w14:textId="77777777" w:rsidTr="00056310">
        <w:trPr>
          <w:trHeight w:val="300"/>
        </w:trPr>
        <w:tc>
          <w:tcPr>
            <w:tcW w:w="851" w:type="dxa"/>
            <w:shd w:val="clear" w:color="auto" w:fill="FFFFFF"/>
            <w:tcMar>
              <w:left w:w="105" w:type="dxa"/>
              <w:right w:w="105" w:type="dxa"/>
            </w:tcMar>
            <w:vAlign w:val="center"/>
          </w:tcPr>
          <w:p w14:paraId="5A5E7ED4"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RF56</w:t>
            </w:r>
          </w:p>
        </w:tc>
        <w:tc>
          <w:tcPr>
            <w:tcW w:w="7404" w:type="dxa"/>
            <w:tcMar>
              <w:left w:w="105" w:type="dxa"/>
              <w:right w:w="105" w:type="dxa"/>
            </w:tcMar>
            <w:vAlign w:val="center"/>
          </w:tcPr>
          <w:p w14:paraId="76347051"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incluir una bandeja de mensajes internos para que el personal pueda comunicarse entre sí.</w:t>
            </w:r>
          </w:p>
        </w:tc>
      </w:tr>
      <w:tr w:rsidR="008E5CFF" w:rsidRPr="0020412E" w14:paraId="2AF5E3D7" w14:textId="77777777" w:rsidTr="00056310">
        <w:trPr>
          <w:trHeight w:val="300"/>
        </w:trPr>
        <w:tc>
          <w:tcPr>
            <w:tcW w:w="851" w:type="dxa"/>
            <w:shd w:val="clear" w:color="auto" w:fill="FFFFFF"/>
            <w:tcMar>
              <w:left w:w="105" w:type="dxa"/>
              <w:right w:w="105" w:type="dxa"/>
            </w:tcMar>
            <w:vAlign w:val="center"/>
          </w:tcPr>
          <w:p w14:paraId="41E7B52B"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RF57</w:t>
            </w:r>
          </w:p>
        </w:tc>
        <w:tc>
          <w:tcPr>
            <w:tcW w:w="7404" w:type="dxa"/>
            <w:tcMar>
              <w:left w:w="105" w:type="dxa"/>
              <w:right w:w="105" w:type="dxa"/>
            </w:tcMar>
            <w:vAlign w:val="center"/>
          </w:tcPr>
          <w:p w14:paraId="711E1AC5" w14:textId="77777777" w:rsidR="008E5CFF" w:rsidRPr="0020412E" w:rsidRDefault="00BA5FAB" w:rsidP="004556C2">
            <w:pPr>
              <w:spacing w:after="0" w:line="360" w:lineRule="auto"/>
              <w:jc w:val="both"/>
              <w:rPr>
                <w:rFonts w:ascii="Arial" w:eastAsia="Arial" w:hAnsi="Arial" w:cs="Arial"/>
              </w:rPr>
            </w:pPr>
            <w:r w:rsidRPr="51DF19D8">
              <w:rPr>
                <w:rFonts w:ascii="Arial" w:eastAsia="Arial" w:hAnsi="Arial" w:cs="Arial"/>
                <w:color w:val="000000" w:themeColor="text1"/>
              </w:rPr>
              <w:t>El sistema debe permitir cargar antecedentes médicos previos desde otras clínicas, en formato PDF o imagen.</w:t>
            </w:r>
          </w:p>
        </w:tc>
      </w:tr>
    </w:tbl>
    <w:p w14:paraId="7E2A2347" w14:textId="42A94795" w:rsidR="003E2A1E" w:rsidRPr="008A7848" w:rsidRDefault="00EC4364" w:rsidP="008A7848">
      <w:pPr>
        <w:spacing w:before="240" w:after="240" w:line="360" w:lineRule="auto"/>
        <w:ind w:left="1440"/>
        <w:jc w:val="right"/>
        <w:rPr>
          <w:rFonts w:ascii="Arial" w:eastAsia="Arial" w:hAnsi="Arial" w:cs="Arial"/>
          <w:i/>
          <w:color w:val="000000"/>
          <w:sz w:val="22"/>
          <w:szCs w:val="22"/>
        </w:rPr>
      </w:pPr>
      <w:r w:rsidRPr="15AA3648">
        <w:rPr>
          <w:rFonts w:ascii="Arial" w:eastAsia="Arial" w:hAnsi="Arial" w:cs="Arial"/>
          <w:i/>
          <w:color w:val="000000" w:themeColor="text1"/>
          <w:sz w:val="22"/>
          <w:szCs w:val="22"/>
        </w:rPr>
        <w:t xml:space="preserve">Fuente: </w:t>
      </w:r>
      <w:r w:rsidR="67C48CEE" w:rsidRPr="15AA3648">
        <w:rPr>
          <w:rFonts w:ascii="Arial" w:eastAsia="Arial" w:hAnsi="Arial" w:cs="Arial"/>
          <w:i/>
          <w:iCs/>
          <w:color w:val="000000" w:themeColor="text1"/>
          <w:sz w:val="22"/>
          <w:szCs w:val="22"/>
        </w:rPr>
        <w:t>Tabla de requerimientos funcionales d</w:t>
      </w:r>
      <w:r w:rsidRPr="15AA3648">
        <w:rPr>
          <w:rFonts w:ascii="Arial" w:eastAsia="Arial" w:hAnsi="Arial" w:cs="Arial"/>
          <w:i/>
          <w:iCs/>
          <w:color w:val="000000" w:themeColor="text1"/>
          <w:sz w:val="22"/>
          <w:szCs w:val="22"/>
        </w:rPr>
        <w:t>esarrollado</w:t>
      </w:r>
      <w:r w:rsidRPr="15AA3648">
        <w:rPr>
          <w:rFonts w:ascii="Arial" w:eastAsia="Arial" w:hAnsi="Arial" w:cs="Arial"/>
          <w:i/>
          <w:color w:val="000000" w:themeColor="text1"/>
          <w:sz w:val="22"/>
          <w:szCs w:val="22"/>
        </w:rPr>
        <w:t xml:space="preserve"> por los estudiantes encargados en este proyecto con fines académicos de la Universidad Andrés Bello como parte del curso Ingeniería de Software I (2025).</w:t>
      </w:r>
    </w:p>
    <w:p w14:paraId="1452CDD2" w14:textId="77777777" w:rsidR="00056310" w:rsidRDefault="00056310">
      <w:pPr>
        <w:rPr>
          <w:rFonts w:ascii="Arial" w:eastAsia="Arial" w:hAnsi="Arial" w:cs="Arial"/>
          <w:sz w:val="32"/>
          <w:szCs w:val="32"/>
        </w:rPr>
      </w:pPr>
      <w:bookmarkStart w:id="97" w:name="_Toc197459570"/>
      <w:r>
        <w:br w:type="page"/>
      </w:r>
    </w:p>
    <w:p w14:paraId="1D206195" w14:textId="679D304C" w:rsidR="008E5CFF" w:rsidRPr="00616A6B" w:rsidRDefault="543336F1" w:rsidP="004B3F9C">
      <w:pPr>
        <w:pStyle w:val="Ttulo2"/>
        <w:numPr>
          <w:ilvl w:val="0"/>
          <w:numId w:val="0"/>
        </w:numPr>
        <w:ind w:left="1418" w:hanging="720"/>
      </w:pPr>
      <w:bookmarkStart w:id="98" w:name="_Toc201111731"/>
      <w:r>
        <w:lastRenderedPageBreak/>
        <w:t xml:space="preserve">4.2. </w:t>
      </w:r>
      <w:r w:rsidR="00BA5FAB" w:rsidRPr="00616A6B">
        <w:t>Requerimientos No Funcionales</w:t>
      </w:r>
      <w:bookmarkEnd w:id="97"/>
      <w:bookmarkEnd w:id="98"/>
    </w:p>
    <w:p w14:paraId="7E4C54A3" w14:textId="31EFCC75" w:rsidR="008E5CFF" w:rsidRPr="00CF76B9" w:rsidRDefault="00BA5FAB" w:rsidP="006E2A1D">
      <w:pPr>
        <w:spacing w:line="360" w:lineRule="auto"/>
        <w:ind w:left="1276"/>
        <w:jc w:val="both"/>
        <w:rPr>
          <w:rFonts w:ascii="Arial" w:eastAsia="Arial" w:hAnsi="Arial" w:cs="Arial"/>
        </w:rPr>
      </w:pPr>
      <w:r w:rsidRPr="51DF19D8">
        <w:rPr>
          <w:rFonts w:ascii="Arial" w:eastAsia="Arial" w:hAnsi="Arial" w:cs="Arial"/>
        </w:rPr>
        <w:t xml:space="preserve">Tabla </w:t>
      </w:r>
      <w:r w:rsidR="311C24DC" w:rsidRPr="51DF19D8">
        <w:rPr>
          <w:rFonts w:ascii="Arial" w:eastAsia="Arial" w:hAnsi="Arial" w:cs="Arial"/>
        </w:rPr>
        <w:t>3.</w:t>
      </w:r>
      <w:r w:rsidRPr="51DF19D8">
        <w:rPr>
          <w:rFonts w:ascii="Arial" w:eastAsia="Arial" w:hAnsi="Arial" w:cs="Arial"/>
        </w:rPr>
        <w:t>2: Esta tabla detalla los requisitos no funcionales que deben cumplirse para el sistema de gestión de "Club Entre Patitas", enfocados en asegurar el rendimiento, seguridad, accesibilidad y usabilidad del sistema. Los requisitos garantizan que el sistema sea seguro, eficiente y fácil de usar, cumpliendo con las normativas locales e internacionales, y ofreciendo una experiencia confiable tanto para el personal como para los tutores. Además, se especifican características como la disponibilidad continua, la protección de datos sensibles, la integración con herramientas de comunicación, y la escalabilidad para futuras expansiones de la clínica.</w:t>
      </w:r>
    </w:p>
    <w:p w14:paraId="6AD04C6C" w14:textId="2A4A29F5" w:rsidR="00EC4364" w:rsidRPr="00BC0E32" w:rsidRDefault="009D1AE8" w:rsidP="009D1AE8">
      <w:pPr>
        <w:pStyle w:val="Sinespaciado"/>
      </w:pPr>
      <w:bookmarkStart w:id="99" w:name="_Toc201111916"/>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w:t>
      </w:r>
      <w:r w:rsidR="009E79A0">
        <w:fldChar w:fldCharType="end"/>
      </w:r>
      <w:r>
        <w:t xml:space="preserve"> </w:t>
      </w:r>
      <w:r w:rsidRPr="00F32F87">
        <w:t>Tabla de Requerimientos No Funcionales</w:t>
      </w:r>
      <w:bookmarkEnd w:id="99"/>
    </w:p>
    <w:tbl>
      <w:tblPr>
        <w:tblStyle w:val="affffffff0"/>
        <w:tblW w:w="8222"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992"/>
        <w:gridCol w:w="7230"/>
      </w:tblGrid>
      <w:tr w:rsidR="008E5CFF" w:rsidRPr="0020412E" w14:paraId="74CFB604" w14:textId="77777777" w:rsidTr="00056310">
        <w:trPr>
          <w:trHeight w:val="300"/>
        </w:trPr>
        <w:tc>
          <w:tcPr>
            <w:tcW w:w="992" w:type="dxa"/>
            <w:tcMar>
              <w:left w:w="105" w:type="dxa"/>
              <w:right w:w="105" w:type="dxa"/>
            </w:tcMar>
            <w:vAlign w:val="center"/>
          </w:tcPr>
          <w:p w14:paraId="5157E44E" w14:textId="77777777" w:rsidR="008E5CFF" w:rsidRPr="0036549D" w:rsidRDefault="00BA5FAB" w:rsidP="004556C2">
            <w:pPr>
              <w:spacing w:after="0" w:line="360" w:lineRule="auto"/>
              <w:jc w:val="center"/>
              <w:rPr>
                <w:rFonts w:ascii="Arial" w:eastAsia="Arial" w:hAnsi="Arial" w:cs="Arial"/>
                <w:bCs/>
                <w:color w:val="000000"/>
              </w:rPr>
            </w:pPr>
            <w:r w:rsidRPr="51DF19D8">
              <w:rPr>
                <w:rFonts w:ascii="Arial" w:eastAsia="Arial" w:hAnsi="Arial" w:cs="Arial"/>
                <w:color w:val="000000" w:themeColor="text1"/>
              </w:rPr>
              <w:t>ID</w:t>
            </w:r>
          </w:p>
        </w:tc>
        <w:tc>
          <w:tcPr>
            <w:tcW w:w="7230" w:type="dxa"/>
            <w:tcMar>
              <w:left w:w="105" w:type="dxa"/>
              <w:right w:w="105" w:type="dxa"/>
            </w:tcMar>
            <w:vAlign w:val="center"/>
          </w:tcPr>
          <w:p w14:paraId="33DE5E2D" w14:textId="572FDF5A" w:rsidR="008E5CFF" w:rsidRPr="0036549D" w:rsidRDefault="00EC4364" w:rsidP="004556C2">
            <w:pPr>
              <w:spacing w:after="0" w:line="360" w:lineRule="auto"/>
              <w:jc w:val="center"/>
              <w:rPr>
                <w:rFonts w:ascii="Arial" w:eastAsia="Arial" w:hAnsi="Arial" w:cs="Arial"/>
                <w:bCs/>
                <w:color w:val="000000"/>
              </w:rPr>
            </w:pPr>
            <w:r w:rsidRPr="51DF19D8">
              <w:rPr>
                <w:rFonts w:ascii="Arial" w:eastAsia="Arial" w:hAnsi="Arial" w:cs="Arial"/>
                <w:color w:val="000000" w:themeColor="text1"/>
              </w:rPr>
              <w:t>Requerimiento</w:t>
            </w:r>
            <w:r w:rsidR="0036549D" w:rsidRPr="51DF19D8">
              <w:rPr>
                <w:rFonts w:ascii="Arial" w:eastAsia="Arial" w:hAnsi="Arial" w:cs="Arial"/>
                <w:color w:val="000000" w:themeColor="text1"/>
              </w:rPr>
              <w:t xml:space="preserve"> No Funcional</w:t>
            </w:r>
          </w:p>
        </w:tc>
      </w:tr>
      <w:tr w:rsidR="008E5CFF" w:rsidRPr="0020412E" w14:paraId="04E62C50" w14:textId="77777777" w:rsidTr="00056310">
        <w:trPr>
          <w:trHeight w:val="300"/>
        </w:trPr>
        <w:tc>
          <w:tcPr>
            <w:tcW w:w="992" w:type="dxa"/>
            <w:tcMar>
              <w:left w:w="105" w:type="dxa"/>
              <w:right w:w="105" w:type="dxa"/>
            </w:tcMar>
            <w:vAlign w:val="center"/>
          </w:tcPr>
          <w:p w14:paraId="5F86B734"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RNF01</w:t>
            </w:r>
          </w:p>
        </w:tc>
        <w:tc>
          <w:tcPr>
            <w:tcW w:w="7230" w:type="dxa"/>
            <w:tcMar>
              <w:left w:w="105" w:type="dxa"/>
              <w:right w:w="105" w:type="dxa"/>
            </w:tcMar>
            <w:vAlign w:val="center"/>
          </w:tcPr>
          <w:p w14:paraId="4E2F3A8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guardar los datos de forma segura, con copias de seguridad automáticas diarias y guardado periódico (por ejemplo, cada 3 minutos).</w:t>
            </w:r>
          </w:p>
        </w:tc>
      </w:tr>
      <w:tr w:rsidR="008E5CFF" w:rsidRPr="0020412E" w14:paraId="0C5EA178" w14:textId="77777777" w:rsidTr="00056310">
        <w:trPr>
          <w:trHeight w:val="300"/>
        </w:trPr>
        <w:tc>
          <w:tcPr>
            <w:tcW w:w="992" w:type="dxa"/>
            <w:tcMar>
              <w:left w:w="105" w:type="dxa"/>
              <w:right w:w="105" w:type="dxa"/>
            </w:tcMar>
            <w:vAlign w:val="center"/>
          </w:tcPr>
          <w:p w14:paraId="0D3E9A8F"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RNF02</w:t>
            </w:r>
          </w:p>
        </w:tc>
        <w:tc>
          <w:tcPr>
            <w:tcW w:w="7230" w:type="dxa"/>
            <w:tcMar>
              <w:left w:w="105" w:type="dxa"/>
              <w:right w:w="105" w:type="dxa"/>
            </w:tcMar>
            <w:vAlign w:val="center"/>
          </w:tcPr>
          <w:p w14:paraId="35BC1AD8"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responder en menos de 5 segundos a acciones críticas como búsqueda o carga de ficha.</w:t>
            </w:r>
          </w:p>
        </w:tc>
      </w:tr>
      <w:tr w:rsidR="008E5CFF" w:rsidRPr="0020412E" w14:paraId="17044F38" w14:textId="77777777" w:rsidTr="00056310">
        <w:trPr>
          <w:trHeight w:val="300"/>
        </w:trPr>
        <w:tc>
          <w:tcPr>
            <w:tcW w:w="992" w:type="dxa"/>
            <w:tcMar>
              <w:left w:w="105" w:type="dxa"/>
              <w:right w:w="105" w:type="dxa"/>
            </w:tcMar>
            <w:vAlign w:val="center"/>
          </w:tcPr>
          <w:p w14:paraId="256539A2"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RNF03</w:t>
            </w:r>
          </w:p>
        </w:tc>
        <w:tc>
          <w:tcPr>
            <w:tcW w:w="7230" w:type="dxa"/>
            <w:tcMar>
              <w:left w:w="105" w:type="dxa"/>
              <w:right w:w="105" w:type="dxa"/>
            </w:tcMar>
            <w:vAlign w:val="center"/>
          </w:tcPr>
          <w:p w14:paraId="3760C8C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ser accesible desde dispositivos móviles y de escritorio para el uso del personal de la clínica veterinaria.</w:t>
            </w:r>
          </w:p>
        </w:tc>
      </w:tr>
      <w:tr w:rsidR="008E5CFF" w:rsidRPr="0020412E" w14:paraId="7EEC47BB" w14:textId="77777777" w:rsidTr="00056310">
        <w:trPr>
          <w:trHeight w:val="300"/>
        </w:trPr>
        <w:tc>
          <w:tcPr>
            <w:tcW w:w="992" w:type="dxa"/>
            <w:tcMar>
              <w:left w:w="105" w:type="dxa"/>
              <w:right w:w="105" w:type="dxa"/>
            </w:tcMar>
            <w:vAlign w:val="center"/>
          </w:tcPr>
          <w:p w14:paraId="1B5FDCA8"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RNF04</w:t>
            </w:r>
          </w:p>
        </w:tc>
        <w:tc>
          <w:tcPr>
            <w:tcW w:w="7230" w:type="dxa"/>
            <w:tcMar>
              <w:left w:w="105" w:type="dxa"/>
              <w:right w:w="105" w:type="dxa"/>
            </w:tcMar>
            <w:vAlign w:val="center"/>
          </w:tcPr>
          <w:p w14:paraId="47A0CD2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contar con una interfaz clara, amigable e intuitiva, alineada con los principios de usabilidad definidos por la norma ISO/IEC 25010.</w:t>
            </w:r>
          </w:p>
        </w:tc>
      </w:tr>
      <w:tr w:rsidR="008E5CFF" w:rsidRPr="0020412E" w14:paraId="09D0E4E6" w14:textId="77777777" w:rsidTr="00056310">
        <w:trPr>
          <w:trHeight w:val="300"/>
        </w:trPr>
        <w:tc>
          <w:tcPr>
            <w:tcW w:w="992" w:type="dxa"/>
            <w:tcMar>
              <w:left w:w="105" w:type="dxa"/>
              <w:right w:w="105" w:type="dxa"/>
            </w:tcMar>
            <w:vAlign w:val="center"/>
          </w:tcPr>
          <w:p w14:paraId="4988D1F6"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RNF05</w:t>
            </w:r>
          </w:p>
        </w:tc>
        <w:tc>
          <w:tcPr>
            <w:tcW w:w="7230" w:type="dxa"/>
            <w:tcMar>
              <w:left w:w="105" w:type="dxa"/>
              <w:right w:w="105" w:type="dxa"/>
            </w:tcMar>
            <w:vAlign w:val="center"/>
          </w:tcPr>
          <w:p w14:paraId="20EB9C1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permitir agregar firmas y timbres digitales de forma segura.</w:t>
            </w:r>
          </w:p>
        </w:tc>
      </w:tr>
      <w:tr w:rsidR="008E5CFF" w:rsidRPr="0020412E" w14:paraId="1D0BD51E" w14:textId="77777777" w:rsidTr="00056310">
        <w:trPr>
          <w:trHeight w:val="300"/>
        </w:trPr>
        <w:tc>
          <w:tcPr>
            <w:tcW w:w="992" w:type="dxa"/>
            <w:tcMar>
              <w:left w:w="105" w:type="dxa"/>
              <w:right w:w="105" w:type="dxa"/>
            </w:tcMar>
            <w:vAlign w:val="center"/>
          </w:tcPr>
          <w:p w14:paraId="2DE9EF4C"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RNF06</w:t>
            </w:r>
          </w:p>
        </w:tc>
        <w:tc>
          <w:tcPr>
            <w:tcW w:w="7230" w:type="dxa"/>
            <w:tcMar>
              <w:left w:w="105" w:type="dxa"/>
              <w:right w:w="105" w:type="dxa"/>
            </w:tcMar>
            <w:vAlign w:val="center"/>
          </w:tcPr>
          <w:p w14:paraId="028E02B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cumplir con normativas de privacidad de datos vigentes en Chile, como la Ley 19.628, y considerar el GDPR si aplica a usuarios extranjeros.</w:t>
            </w:r>
          </w:p>
        </w:tc>
      </w:tr>
      <w:tr w:rsidR="008E5CFF" w:rsidRPr="0020412E" w14:paraId="3546855B" w14:textId="77777777" w:rsidTr="00056310">
        <w:trPr>
          <w:trHeight w:val="300"/>
        </w:trPr>
        <w:tc>
          <w:tcPr>
            <w:tcW w:w="992" w:type="dxa"/>
            <w:tcMar>
              <w:left w:w="105" w:type="dxa"/>
              <w:right w:w="105" w:type="dxa"/>
            </w:tcMar>
            <w:vAlign w:val="center"/>
          </w:tcPr>
          <w:p w14:paraId="69FBAC2D"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RNF07</w:t>
            </w:r>
          </w:p>
        </w:tc>
        <w:tc>
          <w:tcPr>
            <w:tcW w:w="7230" w:type="dxa"/>
            <w:tcMar>
              <w:left w:w="105" w:type="dxa"/>
              <w:right w:w="105" w:type="dxa"/>
            </w:tcMar>
            <w:vAlign w:val="center"/>
          </w:tcPr>
          <w:p w14:paraId="770927BD"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tener tolerancia a errores en caso de caída de red o mal ingreso de datos.</w:t>
            </w:r>
          </w:p>
        </w:tc>
      </w:tr>
      <w:tr w:rsidR="008E5CFF" w:rsidRPr="0020412E" w14:paraId="441F173C" w14:textId="77777777" w:rsidTr="00056310">
        <w:trPr>
          <w:trHeight w:val="300"/>
        </w:trPr>
        <w:tc>
          <w:tcPr>
            <w:tcW w:w="992" w:type="dxa"/>
            <w:tcMar>
              <w:left w:w="105" w:type="dxa"/>
              <w:right w:w="105" w:type="dxa"/>
            </w:tcMar>
            <w:vAlign w:val="center"/>
          </w:tcPr>
          <w:p w14:paraId="6D76CC19"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lastRenderedPageBreak/>
              <w:t>RNF08</w:t>
            </w:r>
          </w:p>
        </w:tc>
        <w:tc>
          <w:tcPr>
            <w:tcW w:w="7230" w:type="dxa"/>
            <w:tcMar>
              <w:left w:w="105" w:type="dxa"/>
              <w:right w:w="105" w:type="dxa"/>
            </w:tcMar>
            <w:vAlign w:val="center"/>
          </w:tcPr>
          <w:p w14:paraId="0180C556"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garantizar acceso solo a usuarios autenticados.</w:t>
            </w:r>
          </w:p>
        </w:tc>
      </w:tr>
      <w:tr w:rsidR="008E5CFF" w:rsidRPr="0020412E" w14:paraId="0A9BA1F4" w14:textId="77777777" w:rsidTr="00056310">
        <w:trPr>
          <w:trHeight w:val="300"/>
        </w:trPr>
        <w:tc>
          <w:tcPr>
            <w:tcW w:w="992" w:type="dxa"/>
            <w:shd w:val="clear" w:color="auto" w:fill="FFFFFF"/>
            <w:tcMar>
              <w:left w:w="105" w:type="dxa"/>
              <w:right w:w="105" w:type="dxa"/>
            </w:tcMar>
            <w:vAlign w:val="center"/>
          </w:tcPr>
          <w:p w14:paraId="77CB2BF7"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RNF09</w:t>
            </w:r>
          </w:p>
        </w:tc>
        <w:tc>
          <w:tcPr>
            <w:tcW w:w="7230" w:type="dxa"/>
            <w:tcMar>
              <w:left w:w="105" w:type="dxa"/>
              <w:right w:w="105" w:type="dxa"/>
            </w:tcMar>
            <w:vAlign w:val="center"/>
          </w:tcPr>
          <w:p w14:paraId="48629FDC"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utilizar cifrado para proteger los datos sensibles tanto en tránsito como en almacenamiento.</w:t>
            </w:r>
          </w:p>
        </w:tc>
      </w:tr>
      <w:tr w:rsidR="008E5CFF" w:rsidRPr="0020412E" w14:paraId="1C9F9F19" w14:textId="77777777" w:rsidTr="00056310">
        <w:trPr>
          <w:trHeight w:val="300"/>
        </w:trPr>
        <w:tc>
          <w:tcPr>
            <w:tcW w:w="992" w:type="dxa"/>
            <w:shd w:val="clear" w:color="auto" w:fill="FFFFFF"/>
            <w:tcMar>
              <w:left w:w="105" w:type="dxa"/>
              <w:right w:w="105" w:type="dxa"/>
            </w:tcMar>
            <w:vAlign w:val="center"/>
          </w:tcPr>
          <w:p w14:paraId="0FA0B7C1"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RNF10</w:t>
            </w:r>
          </w:p>
        </w:tc>
        <w:tc>
          <w:tcPr>
            <w:tcW w:w="7230" w:type="dxa"/>
            <w:tcMar>
              <w:left w:w="105" w:type="dxa"/>
              <w:right w:w="105" w:type="dxa"/>
            </w:tcMar>
            <w:vAlign w:val="center"/>
          </w:tcPr>
          <w:p w14:paraId="23B61DBD"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registrar todas las acciones importantes realizadas por los usuarios (modificación de fichas, eliminación de registros, etc.) para fines de auditoría</w:t>
            </w:r>
          </w:p>
        </w:tc>
      </w:tr>
      <w:tr w:rsidR="008E5CFF" w:rsidRPr="0020412E" w14:paraId="69761A79" w14:textId="77777777" w:rsidTr="00056310">
        <w:trPr>
          <w:trHeight w:val="300"/>
        </w:trPr>
        <w:tc>
          <w:tcPr>
            <w:tcW w:w="992" w:type="dxa"/>
            <w:tcMar>
              <w:left w:w="105" w:type="dxa"/>
              <w:right w:w="105" w:type="dxa"/>
            </w:tcMar>
            <w:vAlign w:val="center"/>
          </w:tcPr>
          <w:p w14:paraId="32A747D7"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RNF11</w:t>
            </w:r>
          </w:p>
        </w:tc>
        <w:tc>
          <w:tcPr>
            <w:tcW w:w="7230" w:type="dxa"/>
            <w:tcMar>
              <w:left w:w="105" w:type="dxa"/>
              <w:right w:w="105" w:type="dxa"/>
            </w:tcMar>
            <w:vAlign w:val="center"/>
          </w:tcPr>
          <w:p w14:paraId="567BE111"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estar disponible al menos el 99% del tiempo DE JORNADA LABORAL.</w:t>
            </w:r>
          </w:p>
        </w:tc>
      </w:tr>
      <w:tr w:rsidR="008E5CFF" w:rsidRPr="0020412E" w14:paraId="452753A3" w14:textId="77777777" w:rsidTr="00056310">
        <w:trPr>
          <w:trHeight w:val="300"/>
        </w:trPr>
        <w:tc>
          <w:tcPr>
            <w:tcW w:w="992" w:type="dxa"/>
            <w:tcMar>
              <w:left w:w="105" w:type="dxa"/>
              <w:right w:w="105" w:type="dxa"/>
            </w:tcMar>
            <w:vAlign w:val="center"/>
          </w:tcPr>
          <w:p w14:paraId="72E270D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RNF12</w:t>
            </w:r>
          </w:p>
        </w:tc>
        <w:tc>
          <w:tcPr>
            <w:tcW w:w="7230" w:type="dxa"/>
            <w:tcMar>
              <w:left w:w="105" w:type="dxa"/>
              <w:right w:w="105" w:type="dxa"/>
            </w:tcMar>
            <w:vAlign w:val="center"/>
          </w:tcPr>
          <w:p w14:paraId="7410D77A"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 xml:space="preserve">El sistema debe mostrar mensajes de error tipificados ante fallos. </w:t>
            </w:r>
          </w:p>
        </w:tc>
      </w:tr>
      <w:tr w:rsidR="008E5CFF" w:rsidRPr="0020412E" w14:paraId="7838DC1E" w14:textId="77777777" w:rsidTr="00056310">
        <w:trPr>
          <w:trHeight w:val="300"/>
        </w:trPr>
        <w:tc>
          <w:tcPr>
            <w:tcW w:w="992" w:type="dxa"/>
            <w:shd w:val="clear" w:color="auto" w:fill="FFFFFF"/>
            <w:tcMar>
              <w:left w:w="105" w:type="dxa"/>
              <w:right w:w="105" w:type="dxa"/>
            </w:tcMar>
            <w:vAlign w:val="center"/>
          </w:tcPr>
          <w:p w14:paraId="10C078D9"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RNF13</w:t>
            </w:r>
          </w:p>
        </w:tc>
        <w:tc>
          <w:tcPr>
            <w:tcW w:w="7230" w:type="dxa"/>
            <w:tcMar>
              <w:left w:w="105" w:type="dxa"/>
              <w:right w:w="105" w:type="dxa"/>
            </w:tcMar>
            <w:vAlign w:val="center"/>
          </w:tcPr>
          <w:p w14:paraId="42E8CE23" w14:textId="66E664BE"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 xml:space="preserve">El sistema debe ser compatible con la </w:t>
            </w:r>
            <w:r w:rsidRPr="0020412E">
              <w:rPr>
                <w:rFonts w:ascii="Arial" w:eastAsia="Arial" w:hAnsi="Arial" w:cs="Arial"/>
              </w:rPr>
              <w:t>versión</w:t>
            </w:r>
            <w:r w:rsidRPr="51DF19D8">
              <w:rPr>
                <w:rFonts w:ascii="Arial" w:eastAsia="Arial" w:hAnsi="Arial" w:cs="Arial"/>
                <w:color w:val="000000" w:themeColor="text1"/>
              </w:rPr>
              <w:t xml:space="preserve"> estable de Google Chrome (</w:t>
            </w:r>
            <w:r w:rsidR="00326312" w:rsidRPr="51DF19D8">
              <w:rPr>
                <w:rFonts w:ascii="Arial" w:eastAsia="Arial" w:hAnsi="Arial" w:cs="Arial"/>
                <w:color w:val="000000" w:themeColor="text1"/>
              </w:rPr>
              <w:t>versión</w:t>
            </w:r>
            <w:r w:rsidRPr="51DF19D8">
              <w:rPr>
                <w:rFonts w:ascii="Arial" w:eastAsia="Arial" w:hAnsi="Arial" w:cs="Arial"/>
                <w:color w:val="000000" w:themeColor="text1"/>
              </w:rPr>
              <w:t xml:space="preserve"> 36.0.7103.00).</w:t>
            </w:r>
          </w:p>
        </w:tc>
      </w:tr>
      <w:tr w:rsidR="008E5CFF" w:rsidRPr="0020412E" w14:paraId="455DC27E" w14:textId="77777777" w:rsidTr="00056310">
        <w:trPr>
          <w:trHeight w:val="300"/>
        </w:trPr>
        <w:tc>
          <w:tcPr>
            <w:tcW w:w="992" w:type="dxa"/>
            <w:shd w:val="clear" w:color="auto" w:fill="FFFFFF"/>
            <w:tcMar>
              <w:left w:w="105" w:type="dxa"/>
              <w:right w:w="105" w:type="dxa"/>
            </w:tcMar>
            <w:vAlign w:val="center"/>
          </w:tcPr>
          <w:p w14:paraId="38616F13"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RNF14</w:t>
            </w:r>
          </w:p>
        </w:tc>
        <w:tc>
          <w:tcPr>
            <w:tcW w:w="7230" w:type="dxa"/>
            <w:tcMar>
              <w:left w:w="105" w:type="dxa"/>
              <w:right w:w="105" w:type="dxa"/>
            </w:tcMar>
            <w:vAlign w:val="center"/>
          </w:tcPr>
          <w:p w14:paraId="0CEEEF44"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contar con documentación accesible desde el menú principal para resolver dudas comunes (manual de usuario, preguntas frecuentes, tutorial rápido).</w:t>
            </w:r>
          </w:p>
        </w:tc>
      </w:tr>
      <w:tr w:rsidR="008E5CFF" w:rsidRPr="0020412E" w14:paraId="7D0B0E1D" w14:textId="77777777" w:rsidTr="00056310">
        <w:trPr>
          <w:trHeight w:val="300"/>
        </w:trPr>
        <w:tc>
          <w:tcPr>
            <w:tcW w:w="992" w:type="dxa"/>
            <w:tcMar>
              <w:left w:w="105" w:type="dxa"/>
              <w:right w:w="105" w:type="dxa"/>
            </w:tcMar>
            <w:vAlign w:val="center"/>
          </w:tcPr>
          <w:p w14:paraId="38FB3DDB"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RNF15</w:t>
            </w:r>
          </w:p>
        </w:tc>
        <w:tc>
          <w:tcPr>
            <w:tcW w:w="7230" w:type="dxa"/>
            <w:tcMar>
              <w:left w:w="105" w:type="dxa"/>
              <w:right w:w="105" w:type="dxa"/>
            </w:tcMar>
            <w:vAlign w:val="center"/>
          </w:tcPr>
          <w:p w14:paraId="1980CB7C"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evitar la pérdida de información en caso de cierres inesperados o caídas.</w:t>
            </w:r>
          </w:p>
        </w:tc>
      </w:tr>
      <w:tr w:rsidR="008E5CFF" w:rsidRPr="0020412E" w14:paraId="02F862CE" w14:textId="77777777" w:rsidTr="00056310">
        <w:trPr>
          <w:trHeight w:val="300"/>
        </w:trPr>
        <w:tc>
          <w:tcPr>
            <w:tcW w:w="992" w:type="dxa"/>
            <w:tcMar>
              <w:left w:w="105" w:type="dxa"/>
              <w:right w:w="105" w:type="dxa"/>
            </w:tcMar>
            <w:vAlign w:val="center"/>
          </w:tcPr>
          <w:p w14:paraId="2C2965F9"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RNF16</w:t>
            </w:r>
          </w:p>
        </w:tc>
        <w:tc>
          <w:tcPr>
            <w:tcW w:w="7230" w:type="dxa"/>
            <w:tcMar>
              <w:left w:w="105" w:type="dxa"/>
              <w:right w:w="105" w:type="dxa"/>
            </w:tcMar>
            <w:vAlign w:val="center"/>
          </w:tcPr>
          <w:p w14:paraId="4B39C99D" w14:textId="162034B0"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manejar adecuadamente los permisos por rol (</w:t>
            </w:r>
            <w:r w:rsidR="00326312" w:rsidRPr="51DF19D8">
              <w:rPr>
                <w:rFonts w:ascii="Arial" w:eastAsia="Arial" w:hAnsi="Arial" w:cs="Arial"/>
                <w:color w:val="000000" w:themeColor="text1"/>
              </w:rPr>
              <w:t>ej.</w:t>
            </w:r>
            <w:r w:rsidRPr="51DF19D8">
              <w:rPr>
                <w:rFonts w:ascii="Arial" w:eastAsia="Arial" w:hAnsi="Arial" w:cs="Arial"/>
                <w:color w:val="000000" w:themeColor="text1"/>
              </w:rPr>
              <w:t>: tutor no puede ver observaciones internas del veterinario).</w:t>
            </w:r>
          </w:p>
        </w:tc>
      </w:tr>
      <w:tr w:rsidR="008E5CFF" w:rsidRPr="0020412E" w14:paraId="650577AA" w14:textId="77777777" w:rsidTr="00056310">
        <w:trPr>
          <w:trHeight w:val="300"/>
        </w:trPr>
        <w:tc>
          <w:tcPr>
            <w:tcW w:w="992" w:type="dxa"/>
            <w:tcMar>
              <w:left w:w="105" w:type="dxa"/>
              <w:right w:w="105" w:type="dxa"/>
            </w:tcMar>
            <w:vAlign w:val="center"/>
          </w:tcPr>
          <w:p w14:paraId="0DF3395A"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RNF17</w:t>
            </w:r>
          </w:p>
        </w:tc>
        <w:tc>
          <w:tcPr>
            <w:tcW w:w="7230" w:type="dxa"/>
            <w:tcMar>
              <w:left w:w="105" w:type="dxa"/>
              <w:right w:w="105" w:type="dxa"/>
            </w:tcMar>
            <w:vAlign w:val="center"/>
          </w:tcPr>
          <w:p w14:paraId="46EBF43C"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contar con una arquitectura escalable que permita integrarse a múltiples sucursales.</w:t>
            </w:r>
          </w:p>
        </w:tc>
      </w:tr>
      <w:tr w:rsidR="008E5CFF" w:rsidRPr="0020412E" w14:paraId="746C6309" w14:textId="77777777" w:rsidTr="00056310">
        <w:trPr>
          <w:trHeight w:val="300"/>
        </w:trPr>
        <w:tc>
          <w:tcPr>
            <w:tcW w:w="992" w:type="dxa"/>
            <w:tcMar>
              <w:left w:w="105" w:type="dxa"/>
              <w:right w:w="105" w:type="dxa"/>
            </w:tcMar>
            <w:vAlign w:val="center"/>
          </w:tcPr>
          <w:p w14:paraId="1DCC94BE"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RNF18</w:t>
            </w:r>
          </w:p>
        </w:tc>
        <w:tc>
          <w:tcPr>
            <w:tcW w:w="7230" w:type="dxa"/>
            <w:tcMar>
              <w:left w:w="105" w:type="dxa"/>
              <w:right w:w="105" w:type="dxa"/>
            </w:tcMar>
            <w:vAlign w:val="center"/>
          </w:tcPr>
          <w:p w14:paraId="4C730AA6"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permitir el funcionamiento sin conexión momentánea, sincronizando los datos al recuperar internet.</w:t>
            </w:r>
          </w:p>
        </w:tc>
      </w:tr>
      <w:tr w:rsidR="008E5CFF" w:rsidRPr="0020412E" w14:paraId="223982CC" w14:textId="77777777" w:rsidTr="00056310">
        <w:trPr>
          <w:trHeight w:val="300"/>
        </w:trPr>
        <w:tc>
          <w:tcPr>
            <w:tcW w:w="992" w:type="dxa"/>
            <w:tcMar>
              <w:left w:w="105" w:type="dxa"/>
              <w:right w:w="105" w:type="dxa"/>
            </w:tcMar>
            <w:vAlign w:val="center"/>
          </w:tcPr>
          <w:p w14:paraId="7D203D36"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RNF19</w:t>
            </w:r>
          </w:p>
        </w:tc>
        <w:tc>
          <w:tcPr>
            <w:tcW w:w="7230" w:type="dxa"/>
            <w:tcMar>
              <w:left w:w="105" w:type="dxa"/>
              <w:right w:w="105" w:type="dxa"/>
            </w:tcMar>
            <w:vAlign w:val="center"/>
          </w:tcPr>
          <w:p w14:paraId="58D94504"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mostrar claramente los permisos de visibilidad según el rol (veterinario, tutor, administrador).</w:t>
            </w:r>
          </w:p>
        </w:tc>
      </w:tr>
      <w:tr w:rsidR="008E5CFF" w:rsidRPr="0020412E" w14:paraId="3C822503" w14:textId="77777777" w:rsidTr="00056310">
        <w:trPr>
          <w:trHeight w:val="300"/>
        </w:trPr>
        <w:tc>
          <w:tcPr>
            <w:tcW w:w="992" w:type="dxa"/>
            <w:tcMar>
              <w:left w:w="105" w:type="dxa"/>
              <w:right w:w="105" w:type="dxa"/>
            </w:tcMar>
            <w:vAlign w:val="center"/>
          </w:tcPr>
          <w:p w14:paraId="135B8582"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RNF20</w:t>
            </w:r>
          </w:p>
        </w:tc>
        <w:tc>
          <w:tcPr>
            <w:tcW w:w="7230" w:type="dxa"/>
            <w:tcMar>
              <w:left w:w="105" w:type="dxa"/>
              <w:right w:w="105" w:type="dxa"/>
            </w:tcMar>
            <w:vAlign w:val="center"/>
          </w:tcPr>
          <w:p w14:paraId="391D84F3"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integrarse con servicios de mensajería como WhatsApp o correo electrónico para enviar notificaciones.</w:t>
            </w:r>
          </w:p>
        </w:tc>
      </w:tr>
      <w:tr w:rsidR="008E5CFF" w:rsidRPr="0020412E" w14:paraId="2045E07C" w14:textId="77777777" w:rsidTr="00056310">
        <w:trPr>
          <w:trHeight w:val="300"/>
        </w:trPr>
        <w:tc>
          <w:tcPr>
            <w:tcW w:w="992" w:type="dxa"/>
            <w:tcMar>
              <w:left w:w="105" w:type="dxa"/>
              <w:right w:w="105" w:type="dxa"/>
            </w:tcMar>
            <w:vAlign w:val="center"/>
          </w:tcPr>
          <w:p w14:paraId="67D2A98C"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RNF21</w:t>
            </w:r>
          </w:p>
        </w:tc>
        <w:tc>
          <w:tcPr>
            <w:tcW w:w="7230" w:type="dxa"/>
            <w:tcMar>
              <w:left w:w="105" w:type="dxa"/>
              <w:right w:w="105" w:type="dxa"/>
            </w:tcMar>
            <w:vAlign w:val="center"/>
          </w:tcPr>
          <w:p w14:paraId="17BF4850"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permitir la exportación de datos relevantes (como fichas clínicas, recetas o reportes) en formato PDF, descargable por el usuario, según su rol y permisos.</w:t>
            </w:r>
          </w:p>
        </w:tc>
      </w:tr>
      <w:tr w:rsidR="008E5CFF" w:rsidRPr="0020412E" w14:paraId="580D7BCA" w14:textId="77777777" w:rsidTr="00056310">
        <w:trPr>
          <w:trHeight w:val="300"/>
        </w:trPr>
        <w:tc>
          <w:tcPr>
            <w:tcW w:w="992" w:type="dxa"/>
            <w:tcMar>
              <w:left w:w="105" w:type="dxa"/>
              <w:right w:w="105" w:type="dxa"/>
            </w:tcMar>
            <w:vAlign w:val="center"/>
          </w:tcPr>
          <w:p w14:paraId="33C1AA19"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lastRenderedPageBreak/>
              <w:t>RNF22</w:t>
            </w:r>
          </w:p>
        </w:tc>
        <w:tc>
          <w:tcPr>
            <w:tcW w:w="7230" w:type="dxa"/>
            <w:tcMar>
              <w:left w:w="105" w:type="dxa"/>
              <w:right w:w="105" w:type="dxa"/>
            </w:tcMar>
            <w:vAlign w:val="center"/>
          </w:tcPr>
          <w:p w14:paraId="27A74BA3" w14:textId="77777777" w:rsidR="008E5CFF" w:rsidRPr="0020412E" w:rsidRDefault="00BA5FAB" w:rsidP="004556C2">
            <w:pPr>
              <w:spacing w:after="0" w:line="360" w:lineRule="auto"/>
              <w:jc w:val="both"/>
              <w:rPr>
                <w:rFonts w:ascii="Arial" w:eastAsia="Arial" w:hAnsi="Arial" w:cs="Arial"/>
                <w:color w:val="000000"/>
              </w:rPr>
            </w:pPr>
            <w:r w:rsidRPr="51DF19D8">
              <w:rPr>
                <w:rFonts w:ascii="Arial" w:eastAsia="Arial" w:hAnsi="Arial" w:cs="Arial"/>
                <w:color w:val="000000" w:themeColor="text1"/>
              </w:rPr>
              <w:t>El sistema debe contar con respaldo automático externo ante caídas críticas o ataques de software.</w:t>
            </w:r>
          </w:p>
        </w:tc>
      </w:tr>
      <w:tr w:rsidR="008E5CFF" w:rsidRPr="0020412E" w14:paraId="00DEDE19" w14:textId="77777777" w:rsidTr="00056310">
        <w:trPr>
          <w:trHeight w:val="300"/>
        </w:trPr>
        <w:tc>
          <w:tcPr>
            <w:tcW w:w="992" w:type="dxa"/>
            <w:tcMar>
              <w:left w:w="105" w:type="dxa"/>
              <w:right w:w="105" w:type="dxa"/>
            </w:tcMar>
            <w:vAlign w:val="center"/>
          </w:tcPr>
          <w:p w14:paraId="1852CA7A" w14:textId="77777777" w:rsidR="008E5CFF" w:rsidRPr="0020412E" w:rsidRDefault="00BA5FAB" w:rsidP="004556C2">
            <w:pPr>
              <w:spacing w:line="360" w:lineRule="auto"/>
              <w:jc w:val="both"/>
              <w:rPr>
                <w:rFonts w:ascii="Arial" w:eastAsia="Arial" w:hAnsi="Arial" w:cs="Arial"/>
                <w:color w:val="000000"/>
              </w:rPr>
            </w:pPr>
            <w:r w:rsidRPr="51DF19D8">
              <w:rPr>
                <w:rFonts w:ascii="Arial" w:eastAsia="Arial" w:hAnsi="Arial" w:cs="Arial"/>
                <w:color w:val="000000" w:themeColor="text1"/>
              </w:rPr>
              <w:t>RNF23</w:t>
            </w:r>
          </w:p>
        </w:tc>
        <w:tc>
          <w:tcPr>
            <w:tcW w:w="7230" w:type="dxa"/>
            <w:tcMar>
              <w:left w:w="105" w:type="dxa"/>
              <w:right w:w="105" w:type="dxa"/>
            </w:tcMar>
            <w:vAlign w:val="center"/>
          </w:tcPr>
          <w:p w14:paraId="3B2E78D9" w14:textId="77777777" w:rsidR="008E5CFF" w:rsidRPr="0020412E" w:rsidRDefault="00BA5FAB" w:rsidP="004556C2">
            <w:pPr>
              <w:spacing w:line="360" w:lineRule="auto"/>
              <w:jc w:val="both"/>
              <w:rPr>
                <w:rFonts w:ascii="Arial" w:eastAsia="Arial" w:hAnsi="Arial" w:cs="Arial"/>
                <w:color w:val="000000"/>
              </w:rPr>
            </w:pPr>
            <w:r w:rsidRPr="51DF19D8">
              <w:rPr>
                <w:rFonts w:ascii="Arial" w:eastAsia="Arial" w:hAnsi="Arial" w:cs="Arial"/>
                <w:color w:val="000000" w:themeColor="text1"/>
              </w:rPr>
              <w:t>El sistema debe requerir confirmación previa para acciones críticas como eliminar registros o cerrar fichas médicas.</w:t>
            </w:r>
          </w:p>
        </w:tc>
      </w:tr>
      <w:tr w:rsidR="008E5CFF" w:rsidRPr="0020412E" w14:paraId="313BB5F4" w14:textId="77777777" w:rsidTr="00056310">
        <w:trPr>
          <w:trHeight w:val="300"/>
        </w:trPr>
        <w:tc>
          <w:tcPr>
            <w:tcW w:w="992" w:type="dxa"/>
            <w:shd w:val="clear" w:color="auto" w:fill="FFFFFF"/>
            <w:tcMar>
              <w:left w:w="105" w:type="dxa"/>
              <w:right w:w="105" w:type="dxa"/>
            </w:tcMar>
            <w:vAlign w:val="center"/>
          </w:tcPr>
          <w:p w14:paraId="00FB2094" w14:textId="77777777" w:rsidR="008E5CFF" w:rsidRPr="0020412E" w:rsidRDefault="00BA5FAB" w:rsidP="004556C2">
            <w:pPr>
              <w:spacing w:line="360" w:lineRule="auto"/>
              <w:jc w:val="both"/>
              <w:rPr>
                <w:rFonts w:ascii="Arial" w:eastAsia="Arial" w:hAnsi="Arial" w:cs="Arial"/>
                <w:color w:val="000000"/>
              </w:rPr>
            </w:pPr>
            <w:r w:rsidRPr="51DF19D8">
              <w:rPr>
                <w:rFonts w:ascii="Arial" w:eastAsia="Arial" w:hAnsi="Arial" w:cs="Arial"/>
                <w:color w:val="000000" w:themeColor="text1"/>
              </w:rPr>
              <w:t>RNF24</w:t>
            </w:r>
          </w:p>
        </w:tc>
        <w:tc>
          <w:tcPr>
            <w:tcW w:w="7230" w:type="dxa"/>
            <w:tcMar>
              <w:left w:w="105" w:type="dxa"/>
              <w:right w:w="105" w:type="dxa"/>
            </w:tcMar>
            <w:vAlign w:val="center"/>
          </w:tcPr>
          <w:p w14:paraId="3D1D89C9" w14:textId="77777777" w:rsidR="008E5CFF" w:rsidRPr="0020412E" w:rsidRDefault="00BA5FAB" w:rsidP="004556C2">
            <w:pPr>
              <w:spacing w:line="360" w:lineRule="auto"/>
              <w:jc w:val="both"/>
              <w:rPr>
                <w:rFonts w:ascii="Arial" w:eastAsia="Arial" w:hAnsi="Arial" w:cs="Arial"/>
                <w:color w:val="000000"/>
              </w:rPr>
            </w:pPr>
            <w:r w:rsidRPr="51DF19D8">
              <w:rPr>
                <w:rFonts w:ascii="Arial" w:eastAsia="Arial" w:hAnsi="Arial" w:cs="Arial"/>
                <w:color w:val="000000" w:themeColor="text1"/>
              </w:rPr>
              <w:t>El sistema debe poder ejecutarse correctamente en sistemas operativos Windows 10/11 y macOS &gt;= a 10.15</w:t>
            </w:r>
          </w:p>
        </w:tc>
      </w:tr>
    </w:tbl>
    <w:p w14:paraId="16965EC9" w14:textId="155199A4" w:rsidR="008E5CFF" w:rsidRDefault="00EC4364" w:rsidP="004556C2">
      <w:pPr>
        <w:spacing w:before="240" w:after="240" w:line="360" w:lineRule="auto"/>
        <w:ind w:left="1440"/>
        <w:jc w:val="right"/>
        <w:rPr>
          <w:rFonts w:ascii="Arial" w:eastAsia="Arial" w:hAnsi="Arial" w:cs="Arial"/>
          <w:i/>
          <w:color w:val="000000"/>
          <w:sz w:val="22"/>
          <w:szCs w:val="22"/>
        </w:rPr>
      </w:pPr>
      <w:r w:rsidRPr="15AA3648">
        <w:rPr>
          <w:rFonts w:ascii="Arial" w:eastAsia="Arial" w:hAnsi="Arial" w:cs="Arial"/>
          <w:i/>
          <w:color w:val="000000" w:themeColor="text1"/>
          <w:sz w:val="22"/>
          <w:szCs w:val="22"/>
        </w:rPr>
        <w:t xml:space="preserve">Fuente: </w:t>
      </w:r>
      <w:r w:rsidR="432978BF" w:rsidRPr="15AA3648">
        <w:rPr>
          <w:rFonts w:ascii="Arial" w:eastAsia="Arial" w:hAnsi="Arial" w:cs="Arial"/>
          <w:i/>
          <w:iCs/>
          <w:color w:val="000000" w:themeColor="text1"/>
          <w:sz w:val="22"/>
          <w:szCs w:val="22"/>
        </w:rPr>
        <w:t>Tabla de requerimientos no funcionales d</w:t>
      </w:r>
      <w:r w:rsidRPr="15AA3648">
        <w:rPr>
          <w:rFonts w:ascii="Arial" w:eastAsia="Arial" w:hAnsi="Arial" w:cs="Arial"/>
          <w:i/>
          <w:iCs/>
          <w:color w:val="000000" w:themeColor="text1"/>
          <w:sz w:val="22"/>
          <w:szCs w:val="22"/>
        </w:rPr>
        <w:t>esarrollado</w:t>
      </w:r>
      <w:r w:rsidRPr="15AA3648">
        <w:rPr>
          <w:rFonts w:ascii="Arial" w:eastAsia="Arial" w:hAnsi="Arial" w:cs="Arial"/>
          <w:i/>
          <w:color w:val="000000" w:themeColor="text1"/>
          <w:sz w:val="22"/>
          <w:szCs w:val="22"/>
        </w:rPr>
        <w:t xml:space="preserve"> por los estudiantes encargados en este proyecto con fines académicos de la Universidad Andrés Bello como parte del curso Ingeniería de Software I (2025).</w:t>
      </w:r>
    </w:p>
    <w:p w14:paraId="1ACD1D47" w14:textId="77777777" w:rsidR="003E2A1E" w:rsidRPr="00CF76B9" w:rsidRDefault="003E2A1E" w:rsidP="008A7848">
      <w:pPr>
        <w:spacing w:before="240" w:after="240" w:line="360" w:lineRule="auto"/>
        <w:rPr>
          <w:rFonts w:ascii="Arial" w:eastAsia="Arial" w:hAnsi="Arial" w:cs="Arial"/>
        </w:rPr>
      </w:pPr>
    </w:p>
    <w:p w14:paraId="32F8E4B2" w14:textId="77777777" w:rsidR="00943452" w:rsidRDefault="00943452">
      <w:pPr>
        <w:rPr>
          <w:rFonts w:ascii="Arial" w:eastAsia="Arial" w:hAnsi="Arial" w:cs="Arial"/>
          <w:sz w:val="32"/>
          <w:szCs w:val="32"/>
        </w:rPr>
      </w:pPr>
      <w:bookmarkStart w:id="100" w:name="_heading=h.pu7os5k4lw1m" w:colFirst="0" w:colLast="0"/>
      <w:bookmarkStart w:id="101" w:name="_Toc197459571"/>
      <w:bookmarkEnd w:id="100"/>
      <w:r>
        <w:br w:type="page"/>
      </w:r>
    </w:p>
    <w:p w14:paraId="7416C35D" w14:textId="061D7407" w:rsidR="00EC4364" w:rsidRDefault="543336F1" w:rsidP="004B3F9C">
      <w:pPr>
        <w:pStyle w:val="Ttulo2"/>
        <w:numPr>
          <w:ilvl w:val="0"/>
          <w:numId w:val="0"/>
        </w:numPr>
        <w:ind w:left="1418" w:hanging="720"/>
      </w:pPr>
      <w:bookmarkStart w:id="102" w:name="_Toc201111732"/>
      <w:r>
        <w:lastRenderedPageBreak/>
        <w:t xml:space="preserve">4.3 </w:t>
      </w:r>
      <w:r w:rsidR="00BA5FAB" w:rsidRPr="00616A6B">
        <w:t>Requerimientos del Usuario</w:t>
      </w:r>
      <w:bookmarkEnd w:id="101"/>
      <w:bookmarkEnd w:id="102"/>
    </w:p>
    <w:p w14:paraId="0484F5EC" w14:textId="1B4D6DDE" w:rsidR="00B3628B" w:rsidRPr="006E2A1D" w:rsidRDefault="006E2A1D" w:rsidP="006E2A1D">
      <w:pPr>
        <w:spacing w:line="360" w:lineRule="auto"/>
        <w:ind w:left="1276"/>
        <w:jc w:val="both"/>
        <w:rPr>
          <w:rFonts w:ascii="Arial" w:hAnsi="Arial" w:cs="Arial"/>
        </w:rPr>
      </w:pPr>
      <w:r w:rsidRPr="006E2A1D">
        <w:rPr>
          <w:rFonts w:ascii="Arial" w:hAnsi="Arial" w:cs="Arial"/>
        </w:rPr>
        <w:t>Los requerimientos del usuario representan las expectativas y necesidades detectadas a partir del análisis del entorno de la clínica veterinaria Club Entre Patitas, tanto desde el punto de vista del personal interno como de los tutores de los pacientes. Estos requerimientos sirven como base para definir las funcionalidades clave del sistema y garantizar que la solución final esté alineada con la realidad operativa del establecimiento.</w:t>
      </w:r>
    </w:p>
    <w:p w14:paraId="0DEC16F2" w14:textId="0778CD9A" w:rsidR="00EC4364" w:rsidRPr="00BC5817" w:rsidRDefault="009D1AE8" w:rsidP="009D1AE8">
      <w:pPr>
        <w:pStyle w:val="Sinespaciado"/>
      </w:pPr>
      <w:bookmarkStart w:id="103" w:name="_Toc201111917"/>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w:t>
      </w:r>
      <w:r w:rsidR="009E79A0">
        <w:fldChar w:fldCharType="end"/>
      </w:r>
      <w:r>
        <w:t xml:space="preserve"> </w:t>
      </w:r>
      <w:r w:rsidRPr="008366CA">
        <w:t>Tabla de UR Ficha clínica y Pacientes</w:t>
      </w:r>
      <w:bookmarkEnd w:id="103"/>
    </w:p>
    <w:tbl>
      <w:tblPr>
        <w:tblStyle w:val="affffffff1"/>
        <w:tblW w:w="9498"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00" w:firstRow="0" w:lastRow="0" w:firstColumn="0" w:lastColumn="0" w:noHBand="1" w:noVBand="1"/>
      </w:tblPr>
      <w:tblGrid>
        <w:gridCol w:w="562"/>
        <w:gridCol w:w="628"/>
        <w:gridCol w:w="1357"/>
        <w:gridCol w:w="1276"/>
        <w:gridCol w:w="1133"/>
        <w:gridCol w:w="1281"/>
        <w:gridCol w:w="993"/>
        <w:gridCol w:w="1417"/>
        <w:gridCol w:w="851"/>
      </w:tblGrid>
      <w:tr w:rsidR="00A9193D" w:rsidRPr="00AB7FCA" w14:paraId="65933DC2" w14:textId="77777777" w:rsidTr="00935308">
        <w:trPr>
          <w:trHeight w:val="276"/>
        </w:trPr>
        <w:tc>
          <w:tcPr>
            <w:tcW w:w="562" w:type="dxa"/>
            <w:tcMar>
              <w:top w:w="0" w:type="dxa"/>
              <w:left w:w="80" w:type="dxa"/>
              <w:bottom w:w="0" w:type="dxa"/>
              <w:right w:w="80" w:type="dxa"/>
            </w:tcMar>
          </w:tcPr>
          <w:p w14:paraId="72E9DC72"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1.-</w:t>
            </w:r>
          </w:p>
        </w:tc>
        <w:tc>
          <w:tcPr>
            <w:tcW w:w="1985" w:type="dxa"/>
            <w:gridSpan w:val="2"/>
            <w:tcMar>
              <w:top w:w="0" w:type="dxa"/>
              <w:left w:w="80" w:type="dxa"/>
              <w:bottom w:w="0" w:type="dxa"/>
              <w:right w:w="80" w:type="dxa"/>
            </w:tcMar>
          </w:tcPr>
          <w:p w14:paraId="10BB079D"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Ficha clínica y Pacientes</w:t>
            </w:r>
          </w:p>
        </w:tc>
        <w:tc>
          <w:tcPr>
            <w:tcW w:w="1276" w:type="dxa"/>
            <w:tcMar>
              <w:top w:w="0" w:type="dxa"/>
              <w:left w:w="80" w:type="dxa"/>
              <w:bottom w:w="0" w:type="dxa"/>
              <w:right w:w="80" w:type="dxa"/>
            </w:tcMar>
          </w:tcPr>
          <w:p w14:paraId="721FD1CC"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Necesidad</w:t>
            </w:r>
          </w:p>
        </w:tc>
        <w:tc>
          <w:tcPr>
            <w:tcW w:w="1133" w:type="dxa"/>
            <w:tcMar>
              <w:top w:w="0" w:type="dxa"/>
              <w:left w:w="80" w:type="dxa"/>
              <w:bottom w:w="0" w:type="dxa"/>
              <w:right w:w="80" w:type="dxa"/>
            </w:tcMar>
          </w:tcPr>
          <w:p w14:paraId="49C06F0D"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Prioridad</w:t>
            </w:r>
          </w:p>
        </w:tc>
        <w:tc>
          <w:tcPr>
            <w:tcW w:w="1281" w:type="dxa"/>
            <w:tcMar>
              <w:top w:w="0" w:type="dxa"/>
              <w:left w:w="80" w:type="dxa"/>
              <w:bottom w:w="0" w:type="dxa"/>
              <w:right w:w="80" w:type="dxa"/>
            </w:tcMar>
          </w:tcPr>
          <w:p w14:paraId="76712DF2"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Estabilidad</w:t>
            </w:r>
          </w:p>
        </w:tc>
        <w:tc>
          <w:tcPr>
            <w:tcW w:w="993" w:type="dxa"/>
            <w:tcMar>
              <w:top w:w="0" w:type="dxa"/>
              <w:left w:w="80" w:type="dxa"/>
              <w:bottom w:w="0" w:type="dxa"/>
              <w:right w:w="80" w:type="dxa"/>
            </w:tcMar>
          </w:tcPr>
          <w:p w14:paraId="6EFC9027"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Claridad</w:t>
            </w:r>
          </w:p>
        </w:tc>
        <w:tc>
          <w:tcPr>
            <w:tcW w:w="1417" w:type="dxa"/>
            <w:tcMar>
              <w:top w:w="0" w:type="dxa"/>
              <w:left w:w="80" w:type="dxa"/>
              <w:bottom w:w="0" w:type="dxa"/>
              <w:right w:w="80" w:type="dxa"/>
            </w:tcMar>
          </w:tcPr>
          <w:p w14:paraId="6A331017"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Verificación</w:t>
            </w:r>
          </w:p>
        </w:tc>
        <w:tc>
          <w:tcPr>
            <w:tcW w:w="851" w:type="dxa"/>
            <w:tcMar>
              <w:top w:w="0" w:type="dxa"/>
              <w:left w:w="80" w:type="dxa"/>
              <w:bottom w:w="0" w:type="dxa"/>
              <w:right w:w="80" w:type="dxa"/>
            </w:tcMar>
          </w:tcPr>
          <w:p w14:paraId="43FD4029"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Fuente</w:t>
            </w:r>
          </w:p>
        </w:tc>
      </w:tr>
      <w:tr w:rsidR="00A9193D" w:rsidRPr="00AB7FCA" w14:paraId="7098F4DD" w14:textId="77777777" w:rsidTr="00935308">
        <w:trPr>
          <w:trHeight w:val="510"/>
        </w:trPr>
        <w:tc>
          <w:tcPr>
            <w:tcW w:w="562" w:type="dxa"/>
            <w:vMerge w:val="restart"/>
            <w:tcMar>
              <w:top w:w="0" w:type="dxa"/>
              <w:left w:w="80" w:type="dxa"/>
              <w:bottom w:w="0" w:type="dxa"/>
              <w:right w:w="80" w:type="dxa"/>
            </w:tcMar>
          </w:tcPr>
          <w:p w14:paraId="5CB525A6" w14:textId="77777777" w:rsidR="008E5CFF" w:rsidRPr="00AB7FCA" w:rsidRDefault="00BA5FAB" w:rsidP="004556C2">
            <w:pPr>
              <w:pBdr>
                <w:top w:val="nil"/>
                <w:left w:val="nil"/>
                <w:bottom w:val="nil"/>
                <w:right w:val="nil"/>
                <w:between w:val="nil"/>
              </w:pBdr>
              <w:spacing w:after="0" w:line="360" w:lineRule="auto"/>
              <w:ind w:left="-84"/>
              <w:rPr>
                <w:rFonts w:ascii="Arial" w:eastAsia="Arial" w:hAnsi="Arial" w:cs="Arial"/>
              </w:rPr>
            </w:pPr>
            <w:r w:rsidRPr="00AB7FCA">
              <w:rPr>
                <w:rFonts w:ascii="Arial" w:eastAsia="Arial" w:hAnsi="Arial" w:cs="Arial"/>
              </w:rPr>
              <w:t>UR</w:t>
            </w:r>
          </w:p>
        </w:tc>
        <w:tc>
          <w:tcPr>
            <w:tcW w:w="628" w:type="dxa"/>
            <w:tcMar>
              <w:top w:w="0" w:type="dxa"/>
              <w:left w:w="80" w:type="dxa"/>
              <w:bottom w:w="0" w:type="dxa"/>
              <w:right w:w="80" w:type="dxa"/>
            </w:tcMar>
          </w:tcPr>
          <w:p w14:paraId="2C7239E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w:t>
            </w:r>
          </w:p>
        </w:tc>
        <w:tc>
          <w:tcPr>
            <w:tcW w:w="1357" w:type="dxa"/>
            <w:tcMar>
              <w:top w:w="0" w:type="dxa"/>
              <w:left w:w="80" w:type="dxa"/>
              <w:bottom w:w="0" w:type="dxa"/>
              <w:right w:w="80" w:type="dxa"/>
            </w:tcMar>
          </w:tcPr>
          <w:p w14:paraId="352442A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Historial clínico</w:t>
            </w:r>
          </w:p>
        </w:tc>
        <w:tc>
          <w:tcPr>
            <w:tcW w:w="1276" w:type="dxa"/>
            <w:tcMar>
              <w:top w:w="0" w:type="dxa"/>
              <w:left w:w="80" w:type="dxa"/>
              <w:bottom w:w="0" w:type="dxa"/>
              <w:right w:w="80" w:type="dxa"/>
            </w:tcMar>
          </w:tcPr>
          <w:p w14:paraId="4B1D3A6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3B55B34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61CB269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49948ED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3382D4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7D2E344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76BA3211" w14:textId="77777777" w:rsidTr="00935308">
        <w:trPr>
          <w:trHeight w:val="300"/>
        </w:trPr>
        <w:tc>
          <w:tcPr>
            <w:tcW w:w="562" w:type="dxa"/>
            <w:vMerge/>
            <w:tcMar>
              <w:top w:w="0" w:type="dxa"/>
              <w:left w:w="80" w:type="dxa"/>
              <w:bottom w:w="0" w:type="dxa"/>
              <w:right w:w="80" w:type="dxa"/>
            </w:tcMar>
          </w:tcPr>
          <w:p w14:paraId="36F6B766"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31E69A4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Solo el veterinario puede consultar y registrar el historial clínico del paciente.</w:t>
            </w:r>
          </w:p>
        </w:tc>
      </w:tr>
      <w:tr w:rsidR="00A9193D" w:rsidRPr="00AB7FCA" w14:paraId="1FB4FB2B" w14:textId="77777777" w:rsidTr="00935308">
        <w:trPr>
          <w:trHeight w:val="300"/>
        </w:trPr>
        <w:tc>
          <w:tcPr>
            <w:tcW w:w="562" w:type="dxa"/>
            <w:vMerge w:val="restart"/>
            <w:tcMar>
              <w:top w:w="0" w:type="dxa"/>
              <w:left w:w="80" w:type="dxa"/>
              <w:bottom w:w="0" w:type="dxa"/>
              <w:right w:w="80" w:type="dxa"/>
            </w:tcMar>
          </w:tcPr>
          <w:p w14:paraId="601FBBEC" w14:textId="6E845004" w:rsidR="008E5CFF" w:rsidRPr="00AB7FCA" w:rsidRDefault="008E5CFF" w:rsidP="004556C2">
            <w:pPr>
              <w:pBdr>
                <w:top w:val="nil"/>
                <w:left w:val="nil"/>
                <w:bottom w:val="nil"/>
                <w:right w:val="nil"/>
                <w:between w:val="nil"/>
              </w:pBdr>
              <w:spacing w:after="0" w:line="360" w:lineRule="auto"/>
              <w:rPr>
                <w:rFonts w:ascii="Arial" w:eastAsia="Arial" w:hAnsi="Arial" w:cs="Arial"/>
              </w:rPr>
            </w:pPr>
          </w:p>
        </w:tc>
        <w:tc>
          <w:tcPr>
            <w:tcW w:w="628" w:type="dxa"/>
            <w:tcMar>
              <w:top w:w="0" w:type="dxa"/>
              <w:left w:w="80" w:type="dxa"/>
              <w:bottom w:w="0" w:type="dxa"/>
              <w:right w:w="80" w:type="dxa"/>
            </w:tcMar>
          </w:tcPr>
          <w:p w14:paraId="3C792F6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w:t>
            </w:r>
          </w:p>
        </w:tc>
        <w:tc>
          <w:tcPr>
            <w:tcW w:w="1357" w:type="dxa"/>
            <w:tcMar>
              <w:top w:w="0" w:type="dxa"/>
              <w:left w:w="80" w:type="dxa"/>
              <w:bottom w:w="0" w:type="dxa"/>
              <w:right w:w="80" w:type="dxa"/>
            </w:tcMar>
          </w:tcPr>
          <w:p w14:paraId="101CD7D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Datos Pacientes</w:t>
            </w:r>
          </w:p>
        </w:tc>
        <w:tc>
          <w:tcPr>
            <w:tcW w:w="1276" w:type="dxa"/>
            <w:tcMar>
              <w:top w:w="0" w:type="dxa"/>
              <w:left w:w="80" w:type="dxa"/>
              <w:bottom w:w="0" w:type="dxa"/>
              <w:right w:w="80" w:type="dxa"/>
            </w:tcMar>
          </w:tcPr>
          <w:p w14:paraId="3D902C6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5F03CC6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2FC5374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BE5760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CEECED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081696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6160BB83" w14:textId="77777777" w:rsidTr="00935308">
        <w:trPr>
          <w:trHeight w:val="300"/>
        </w:trPr>
        <w:tc>
          <w:tcPr>
            <w:tcW w:w="562" w:type="dxa"/>
            <w:vMerge/>
            <w:tcMar>
              <w:top w:w="0" w:type="dxa"/>
              <w:left w:w="80" w:type="dxa"/>
              <w:bottom w:w="0" w:type="dxa"/>
              <w:right w:w="80" w:type="dxa"/>
            </w:tcMar>
          </w:tcPr>
          <w:p w14:paraId="7D14724A"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47180A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ingresar la especie, raza, sexo, fecha de nacimiento y microchip del paciente.</w:t>
            </w:r>
          </w:p>
        </w:tc>
      </w:tr>
      <w:tr w:rsidR="00A9193D" w:rsidRPr="00AB7FCA" w14:paraId="47B3AEA2" w14:textId="77777777" w:rsidTr="00935308">
        <w:trPr>
          <w:trHeight w:val="300"/>
        </w:trPr>
        <w:tc>
          <w:tcPr>
            <w:tcW w:w="562" w:type="dxa"/>
            <w:vMerge w:val="restart"/>
            <w:tcMar>
              <w:top w:w="0" w:type="dxa"/>
              <w:left w:w="80" w:type="dxa"/>
              <w:bottom w:w="0" w:type="dxa"/>
              <w:right w:w="80" w:type="dxa"/>
            </w:tcMar>
          </w:tcPr>
          <w:p w14:paraId="570689A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30DC79B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1.3</w:t>
            </w:r>
          </w:p>
        </w:tc>
        <w:tc>
          <w:tcPr>
            <w:tcW w:w="1357" w:type="dxa"/>
            <w:tcMar>
              <w:top w:w="0" w:type="dxa"/>
              <w:left w:w="80" w:type="dxa"/>
              <w:bottom w:w="0" w:type="dxa"/>
              <w:right w:w="80" w:type="dxa"/>
            </w:tcMar>
          </w:tcPr>
          <w:p w14:paraId="1535CFA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Chequeos Físicos</w:t>
            </w:r>
          </w:p>
        </w:tc>
        <w:tc>
          <w:tcPr>
            <w:tcW w:w="1276" w:type="dxa"/>
            <w:tcMar>
              <w:top w:w="0" w:type="dxa"/>
              <w:left w:w="80" w:type="dxa"/>
              <w:bottom w:w="0" w:type="dxa"/>
              <w:right w:w="80" w:type="dxa"/>
            </w:tcMar>
          </w:tcPr>
          <w:p w14:paraId="4C6BE44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6222455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57CC40D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51DFCD6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11D7875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1470D54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5A5D7A5" w14:textId="77777777" w:rsidTr="00935308">
        <w:trPr>
          <w:trHeight w:val="585"/>
        </w:trPr>
        <w:tc>
          <w:tcPr>
            <w:tcW w:w="562" w:type="dxa"/>
            <w:vMerge/>
            <w:tcMar>
              <w:top w:w="0" w:type="dxa"/>
              <w:left w:w="80" w:type="dxa"/>
              <w:bottom w:w="0" w:type="dxa"/>
              <w:right w:w="80" w:type="dxa"/>
            </w:tcMar>
          </w:tcPr>
          <w:p w14:paraId="533F5784"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400D348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ingresar la temperatura, peso y frecuencia cardíaca, con alertas si los valores están fuera del rango.</w:t>
            </w:r>
          </w:p>
        </w:tc>
      </w:tr>
      <w:tr w:rsidR="00A9193D" w:rsidRPr="00AB7FCA" w14:paraId="290C8CCB" w14:textId="77777777" w:rsidTr="00935308">
        <w:trPr>
          <w:trHeight w:val="300"/>
        </w:trPr>
        <w:tc>
          <w:tcPr>
            <w:tcW w:w="562" w:type="dxa"/>
            <w:vMerge w:val="restart"/>
            <w:tcMar>
              <w:top w:w="0" w:type="dxa"/>
              <w:left w:w="80" w:type="dxa"/>
              <w:bottom w:w="0" w:type="dxa"/>
              <w:right w:w="80" w:type="dxa"/>
            </w:tcMar>
          </w:tcPr>
          <w:p w14:paraId="564EA74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22748D4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1.4</w:t>
            </w:r>
          </w:p>
        </w:tc>
        <w:tc>
          <w:tcPr>
            <w:tcW w:w="1357" w:type="dxa"/>
            <w:tcMar>
              <w:top w:w="0" w:type="dxa"/>
              <w:left w:w="80" w:type="dxa"/>
              <w:bottom w:w="0" w:type="dxa"/>
              <w:right w:w="80" w:type="dxa"/>
            </w:tcMar>
          </w:tcPr>
          <w:p w14:paraId="6C5C12D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Anamnesis</w:t>
            </w:r>
          </w:p>
        </w:tc>
        <w:tc>
          <w:tcPr>
            <w:tcW w:w="1276" w:type="dxa"/>
            <w:tcMar>
              <w:top w:w="0" w:type="dxa"/>
              <w:left w:w="80" w:type="dxa"/>
              <w:bottom w:w="0" w:type="dxa"/>
              <w:right w:w="80" w:type="dxa"/>
            </w:tcMar>
          </w:tcPr>
          <w:p w14:paraId="234B913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50F571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588C818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21518A5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5034AF8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103DAC6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1BFF1DB" w14:textId="77777777" w:rsidTr="00935308">
        <w:trPr>
          <w:trHeight w:val="300"/>
        </w:trPr>
        <w:tc>
          <w:tcPr>
            <w:tcW w:w="562" w:type="dxa"/>
            <w:vMerge/>
            <w:tcMar>
              <w:top w:w="0" w:type="dxa"/>
              <w:left w:w="80" w:type="dxa"/>
              <w:bottom w:w="0" w:type="dxa"/>
              <w:right w:w="80" w:type="dxa"/>
            </w:tcMar>
          </w:tcPr>
          <w:p w14:paraId="61820E40"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569AA8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poder ingresar anamnesis remota o actual del paciente.</w:t>
            </w:r>
          </w:p>
        </w:tc>
      </w:tr>
      <w:tr w:rsidR="00A9193D" w:rsidRPr="00AB7FCA" w14:paraId="41B2FD9D" w14:textId="77777777" w:rsidTr="00935308">
        <w:trPr>
          <w:trHeight w:val="585"/>
        </w:trPr>
        <w:tc>
          <w:tcPr>
            <w:tcW w:w="562" w:type="dxa"/>
            <w:vMerge w:val="restart"/>
            <w:tcMar>
              <w:top w:w="0" w:type="dxa"/>
              <w:left w:w="80" w:type="dxa"/>
              <w:bottom w:w="0" w:type="dxa"/>
              <w:right w:w="80" w:type="dxa"/>
            </w:tcMar>
          </w:tcPr>
          <w:p w14:paraId="4BAE3F3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6BC06F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1.5</w:t>
            </w:r>
          </w:p>
        </w:tc>
        <w:tc>
          <w:tcPr>
            <w:tcW w:w="1357" w:type="dxa"/>
            <w:tcMar>
              <w:top w:w="0" w:type="dxa"/>
              <w:left w:w="80" w:type="dxa"/>
              <w:bottom w:w="0" w:type="dxa"/>
              <w:right w:w="80" w:type="dxa"/>
            </w:tcMar>
          </w:tcPr>
          <w:p w14:paraId="2663C7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Motivo de consulta</w:t>
            </w:r>
          </w:p>
        </w:tc>
        <w:tc>
          <w:tcPr>
            <w:tcW w:w="1276" w:type="dxa"/>
            <w:tcMar>
              <w:top w:w="0" w:type="dxa"/>
              <w:left w:w="80" w:type="dxa"/>
              <w:bottom w:w="0" w:type="dxa"/>
              <w:right w:w="80" w:type="dxa"/>
            </w:tcMar>
          </w:tcPr>
          <w:p w14:paraId="5CD6880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D2DF28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56BEDBE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307B84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0A34BFC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4ADFC4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39715678" w14:textId="77777777" w:rsidTr="00935308">
        <w:trPr>
          <w:trHeight w:val="300"/>
        </w:trPr>
        <w:tc>
          <w:tcPr>
            <w:tcW w:w="562" w:type="dxa"/>
            <w:vMerge/>
            <w:tcMar>
              <w:top w:w="0" w:type="dxa"/>
              <w:left w:w="80" w:type="dxa"/>
              <w:bottom w:w="0" w:type="dxa"/>
              <w:right w:w="80" w:type="dxa"/>
            </w:tcMar>
          </w:tcPr>
          <w:p w14:paraId="0AB84C20"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B4D242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poder escribir el motivo de consulta con un mínimo de 10 caracteres.</w:t>
            </w:r>
          </w:p>
        </w:tc>
      </w:tr>
      <w:tr w:rsidR="00A9193D" w:rsidRPr="00AB7FCA" w14:paraId="31C19B5F" w14:textId="77777777" w:rsidTr="00935308">
        <w:trPr>
          <w:trHeight w:val="585"/>
        </w:trPr>
        <w:tc>
          <w:tcPr>
            <w:tcW w:w="562" w:type="dxa"/>
            <w:vMerge w:val="restart"/>
            <w:tcMar>
              <w:top w:w="0" w:type="dxa"/>
              <w:left w:w="80" w:type="dxa"/>
              <w:bottom w:w="0" w:type="dxa"/>
              <w:right w:w="80" w:type="dxa"/>
            </w:tcMar>
          </w:tcPr>
          <w:p w14:paraId="4C0F130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95AFBA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1.6</w:t>
            </w:r>
          </w:p>
        </w:tc>
        <w:tc>
          <w:tcPr>
            <w:tcW w:w="1357" w:type="dxa"/>
            <w:tcMar>
              <w:top w:w="0" w:type="dxa"/>
              <w:left w:w="80" w:type="dxa"/>
              <w:bottom w:w="0" w:type="dxa"/>
              <w:right w:w="80" w:type="dxa"/>
            </w:tcMar>
          </w:tcPr>
          <w:p w14:paraId="3274B09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Fichas de separación </w:t>
            </w:r>
          </w:p>
        </w:tc>
        <w:tc>
          <w:tcPr>
            <w:tcW w:w="1276" w:type="dxa"/>
            <w:tcMar>
              <w:top w:w="0" w:type="dxa"/>
              <w:left w:w="80" w:type="dxa"/>
              <w:bottom w:w="0" w:type="dxa"/>
              <w:right w:w="80" w:type="dxa"/>
            </w:tcMar>
          </w:tcPr>
          <w:p w14:paraId="41A6C3C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35B0A07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5409283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E595D4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455DA5E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4B2285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30E61BE" w14:textId="77777777" w:rsidTr="00935308">
        <w:trPr>
          <w:trHeight w:val="300"/>
        </w:trPr>
        <w:tc>
          <w:tcPr>
            <w:tcW w:w="562" w:type="dxa"/>
            <w:vMerge/>
            <w:tcMar>
              <w:top w:w="0" w:type="dxa"/>
              <w:left w:w="80" w:type="dxa"/>
              <w:bottom w:w="0" w:type="dxa"/>
              <w:right w:w="80" w:type="dxa"/>
            </w:tcMar>
          </w:tcPr>
          <w:p w14:paraId="6B724D39"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B0969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separar las fichas según criterios definidos por el veterinario.</w:t>
            </w:r>
          </w:p>
        </w:tc>
      </w:tr>
      <w:tr w:rsidR="00A9193D" w:rsidRPr="00AB7FCA" w14:paraId="57B1D620" w14:textId="77777777" w:rsidTr="00935308">
        <w:trPr>
          <w:trHeight w:val="585"/>
        </w:trPr>
        <w:tc>
          <w:tcPr>
            <w:tcW w:w="562" w:type="dxa"/>
            <w:vMerge w:val="restart"/>
            <w:tcMar>
              <w:top w:w="0" w:type="dxa"/>
              <w:left w:w="80" w:type="dxa"/>
              <w:bottom w:w="0" w:type="dxa"/>
              <w:right w:w="80" w:type="dxa"/>
            </w:tcMar>
          </w:tcPr>
          <w:p w14:paraId="69C8A51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51715E5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1.7</w:t>
            </w:r>
          </w:p>
        </w:tc>
        <w:tc>
          <w:tcPr>
            <w:tcW w:w="1357" w:type="dxa"/>
            <w:tcMar>
              <w:top w:w="0" w:type="dxa"/>
              <w:left w:w="80" w:type="dxa"/>
              <w:bottom w:w="0" w:type="dxa"/>
              <w:right w:w="80" w:type="dxa"/>
            </w:tcMar>
          </w:tcPr>
          <w:p w14:paraId="053DB97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Búsquedas filtradas</w:t>
            </w:r>
          </w:p>
        </w:tc>
        <w:tc>
          <w:tcPr>
            <w:tcW w:w="1276" w:type="dxa"/>
            <w:tcMar>
              <w:top w:w="0" w:type="dxa"/>
              <w:left w:w="80" w:type="dxa"/>
              <w:bottom w:w="0" w:type="dxa"/>
              <w:right w:w="80" w:type="dxa"/>
            </w:tcMar>
          </w:tcPr>
          <w:p w14:paraId="2C005C4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4E1C28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03F1672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5F0E108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399D56C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6416BF3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3E7B1406" w14:textId="77777777" w:rsidTr="00935308">
        <w:trPr>
          <w:trHeight w:val="300"/>
        </w:trPr>
        <w:tc>
          <w:tcPr>
            <w:tcW w:w="562" w:type="dxa"/>
            <w:vMerge/>
            <w:tcMar>
              <w:top w:w="0" w:type="dxa"/>
              <w:left w:w="80" w:type="dxa"/>
              <w:bottom w:w="0" w:type="dxa"/>
              <w:right w:w="80" w:type="dxa"/>
            </w:tcMar>
          </w:tcPr>
          <w:p w14:paraId="5C707838"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61C0DA1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realizar búsquedas filtradas de fichas clínicas y pacientes.</w:t>
            </w:r>
          </w:p>
        </w:tc>
      </w:tr>
      <w:tr w:rsidR="00A9193D" w:rsidRPr="00AB7FCA" w14:paraId="668BD9B7" w14:textId="77777777" w:rsidTr="00935308">
        <w:trPr>
          <w:trHeight w:val="870"/>
        </w:trPr>
        <w:tc>
          <w:tcPr>
            <w:tcW w:w="562" w:type="dxa"/>
            <w:vMerge w:val="restart"/>
            <w:tcMar>
              <w:top w:w="0" w:type="dxa"/>
              <w:left w:w="80" w:type="dxa"/>
              <w:bottom w:w="0" w:type="dxa"/>
              <w:right w:w="80" w:type="dxa"/>
            </w:tcMar>
          </w:tcPr>
          <w:p w14:paraId="12BBED1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4E836D1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1.8</w:t>
            </w:r>
          </w:p>
        </w:tc>
        <w:tc>
          <w:tcPr>
            <w:tcW w:w="1357" w:type="dxa"/>
            <w:tcMar>
              <w:top w:w="0" w:type="dxa"/>
              <w:left w:w="80" w:type="dxa"/>
              <w:bottom w:w="0" w:type="dxa"/>
              <w:right w:w="80" w:type="dxa"/>
            </w:tcMar>
          </w:tcPr>
          <w:p w14:paraId="22FBD34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Registrar Fecha y Hora de Atención</w:t>
            </w:r>
          </w:p>
        </w:tc>
        <w:tc>
          <w:tcPr>
            <w:tcW w:w="1276" w:type="dxa"/>
            <w:tcMar>
              <w:top w:w="0" w:type="dxa"/>
              <w:left w:w="80" w:type="dxa"/>
              <w:bottom w:w="0" w:type="dxa"/>
              <w:right w:w="80" w:type="dxa"/>
            </w:tcMar>
          </w:tcPr>
          <w:p w14:paraId="31E459A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0502AD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3E89604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73ECD7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7F5D5A5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B5FD56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4598F418" w14:textId="77777777" w:rsidTr="00935308">
        <w:trPr>
          <w:trHeight w:val="300"/>
        </w:trPr>
        <w:tc>
          <w:tcPr>
            <w:tcW w:w="562" w:type="dxa"/>
            <w:vMerge/>
            <w:tcMar>
              <w:top w:w="0" w:type="dxa"/>
              <w:left w:w="80" w:type="dxa"/>
              <w:bottom w:w="0" w:type="dxa"/>
              <w:right w:w="80" w:type="dxa"/>
            </w:tcMar>
          </w:tcPr>
          <w:p w14:paraId="1E2C2BE2"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F9C2DE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registrar automáticamente la fecha y hora de cada atención.</w:t>
            </w:r>
          </w:p>
        </w:tc>
      </w:tr>
      <w:tr w:rsidR="00A9193D" w:rsidRPr="00AB7FCA" w14:paraId="13E65DC6" w14:textId="77777777" w:rsidTr="00935308">
        <w:trPr>
          <w:trHeight w:val="585"/>
        </w:trPr>
        <w:tc>
          <w:tcPr>
            <w:tcW w:w="562" w:type="dxa"/>
            <w:vMerge w:val="restart"/>
            <w:tcMar>
              <w:top w:w="0" w:type="dxa"/>
              <w:left w:w="80" w:type="dxa"/>
              <w:bottom w:w="0" w:type="dxa"/>
              <w:right w:w="80" w:type="dxa"/>
            </w:tcMar>
          </w:tcPr>
          <w:p w14:paraId="17D9110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D6E873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1.9</w:t>
            </w:r>
          </w:p>
        </w:tc>
        <w:tc>
          <w:tcPr>
            <w:tcW w:w="1357" w:type="dxa"/>
            <w:tcMar>
              <w:top w:w="0" w:type="dxa"/>
              <w:left w:w="80" w:type="dxa"/>
              <w:bottom w:w="0" w:type="dxa"/>
              <w:right w:w="80" w:type="dxa"/>
            </w:tcMar>
          </w:tcPr>
          <w:p w14:paraId="14453A3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Bitácora de Modificación</w:t>
            </w:r>
          </w:p>
        </w:tc>
        <w:tc>
          <w:tcPr>
            <w:tcW w:w="1276" w:type="dxa"/>
            <w:tcMar>
              <w:top w:w="0" w:type="dxa"/>
              <w:left w:w="80" w:type="dxa"/>
              <w:bottom w:w="0" w:type="dxa"/>
              <w:right w:w="80" w:type="dxa"/>
            </w:tcMar>
          </w:tcPr>
          <w:p w14:paraId="3ED8357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0787E1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02CFEE3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DF230F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4F4E033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7EDD893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34BC8A9" w14:textId="77777777" w:rsidTr="00935308">
        <w:trPr>
          <w:trHeight w:val="300"/>
        </w:trPr>
        <w:tc>
          <w:tcPr>
            <w:tcW w:w="562" w:type="dxa"/>
            <w:vMerge/>
            <w:tcMar>
              <w:top w:w="0" w:type="dxa"/>
              <w:left w:w="80" w:type="dxa"/>
              <w:bottom w:w="0" w:type="dxa"/>
              <w:right w:w="80" w:type="dxa"/>
            </w:tcMar>
          </w:tcPr>
          <w:p w14:paraId="07A83765"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B61D59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mantener un historial de todas las modificaciones realizadas en la ficha.</w:t>
            </w:r>
          </w:p>
        </w:tc>
      </w:tr>
      <w:tr w:rsidR="00A9193D" w:rsidRPr="00AB7FCA" w14:paraId="530AED27" w14:textId="77777777" w:rsidTr="00935308">
        <w:trPr>
          <w:trHeight w:val="585"/>
        </w:trPr>
        <w:tc>
          <w:tcPr>
            <w:tcW w:w="562" w:type="dxa"/>
            <w:vMerge w:val="restart"/>
            <w:tcMar>
              <w:top w:w="0" w:type="dxa"/>
              <w:left w:w="80" w:type="dxa"/>
              <w:bottom w:w="0" w:type="dxa"/>
              <w:right w:w="80" w:type="dxa"/>
            </w:tcMar>
          </w:tcPr>
          <w:p w14:paraId="1D5DEE3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3787656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1.10</w:t>
            </w:r>
          </w:p>
        </w:tc>
        <w:tc>
          <w:tcPr>
            <w:tcW w:w="1357" w:type="dxa"/>
            <w:tcMar>
              <w:top w:w="0" w:type="dxa"/>
              <w:left w:w="80" w:type="dxa"/>
              <w:bottom w:w="0" w:type="dxa"/>
              <w:right w:w="80" w:type="dxa"/>
            </w:tcMar>
          </w:tcPr>
          <w:p w14:paraId="604A029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Adjuntar archivos</w:t>
            </w:r>
          </w:p>
        </w:tc>
        <w:tc>
          <w:tcPr>
            <w:tcW w:w="1276" w:type="dxa"/>
            <w:tcMar>
              <w:top w:w="0" w:type="dxa"/>
              <w:left w:w="80" w:type="dxa"/>
              <w:bottom w:w="0" w:type="dxa"/>
              <w:right w:w="80" w:type="dxa"/>
            </w:tcMar>
          </w:tcPr>
          <w:p w14:paraId="1251994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5F72AE8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4D9F756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9678E8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14D41EB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8AB69E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E9C04F5" w14:textId="77777777" w:rsidTr="00935308">
        <w:trPr>
          <w:trHeight w:val="300"/>
        </w:trPr>
        <w:tc>
          <w:tcPr>
            <w:tcW w:w="562" w:type="dxa"/>
            <w:vMerge/>
            <w:tcMar>
              <w:top w:w="0" w:type="dxa"/>
              <w:left w:w="80" w:type="dxa"/>
              <w:bottom w:w="0" w:type="dxa"/>
              <w:right w:w="80" w:type="dxa"/>
            </w:tcMar>
          </w:tcPr>
          <w:p w14:paraId="6538E561"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2C4AFE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adjuntar archivos a la ficha del paciente (por ejemplo, exámenes o fotos).</w:t>
            </w:r>
          </w:p>
        </w:tc>
      </w:tr>
      <w:tr w:rsidR="00A9193D" w:rsidRPr="00AB7FCA" w14:paraId="46A20EF3" w14:textId="77777777" w:rsidTr="00935308">
        <w:trPr>
          <w:trHeight w:val="300"/>
        </w:trPr>
        <w:tc>
          <w:tcPr>
            <w:tcW w:w="562" w:type="dxa"/>
            <w:vMerge w:val="restart"/>
            <w:tcMar>
              <w:top w:w="0" w:type="dxa"/>
              <w:left w:w="80" w:type="dxa"/>
              <w:bottom w:w="0" w:type="dxa"/>
              <w:right w:w="80" w:type="dxa"/>
            </w:tcMar>
          </w:tcPr>
          <w:p w14:paraId="22770A0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4BC7FB3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1.11</w:t>
            </w:r>
          </w:p>
        </w:tc>
        <w:tc>
          <w:tcPr>
            <w:tcW w:w="1357" w:type="dxa"/>
            <w:tcMar>
              <w:top w:w="0" w:type="dxa"/>
              <w:left w:w="80" w:type="dxa"/>
              <w:bottom w:w="0" w:type="dxa"/>
              <w:right w:w="80" w:type="dxa"/>
            </w:tcMar>
          </w:tcPr>
          <w:p w14:paraId="51FD5CE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Cerrar fichas</w:t>
            </w:r>
          </w:p>
        </w:tc>
        <w:tc>
          <w:tcPr>
            <w:tcW w:w="1276" w:type="dxa"/>
            <w:tcMar>
              <w:top w:w="0" w:type="dxa"/>
              <w:left w:w="80" w:type="dxa"/>
              <w:bottom w:w="0" w:type="dxa"/>
              <w:right w:w="80" w:type="dxa"/>
            </w:tcMar>
          </w:tcPr>
          <w:p w14:paraId="7FE2B1C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36CC378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537A198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0E31CC0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276BD6D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6F1D005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2CE0A7AC" w14:textId="77777777" w:rsidTr="00935308">
        <w:trPr>
          <w:trHeight w:val="300"/>
        </w:trPr>
        <w:tc>
          <w:tcPr>
            <w:tcW w:w="562" w:type="dxa"/>
            <w:vMerge/>
            <w:tcMar>
              <w:top w:w="0" w:type="dxa"/>
              <w:left w:w="80" w:type="dxa"/>
              <w:bottom w:w="0" w:type="dxa"/>
              <w:right w:w="80" w:type="dxa"/>
            </w:tcMar>
          </w:tcPr>
          <w:p w14:paraId="52244CEE"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5A8195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Solo el veterinario responsable puede cerrar una ficha clínica una vez finalizada la atención.</w:t>
            </w:r>
          </w:p>
        </w:tc>
      </w:tr>
      <w:tr w:rsidR="00A9193D" w:rsidRPr="00AB7FCA" w14:paraId="1CC16EC2" w14:textId="77777777" w:rsidTr="00935308">
        <w:trPr>
          <w:trHeight w:val="870"/>
        </w:trPr>
        <w:tc>
          <w:tcPr>
            <w:tcW w:w="562" w:type="dxa"/>
            <w:vMerge w:val="restart"/>
            <w:tcMar>
              <w:top w:w="0" w:type="dxa"/>
              <w:left w:w="80" w:type="dxa"/>
              <w:bottom w:w="0" w:type="dxa"/>
              <w:right w:w="80" w:type="dxa"/>
            </w:tcMar>
          </w:tcPr>
          <w:p w14:paraId="418D4A8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646FE23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1.12</w:t>
            </w:r>
          </w:p>
        </w:tc>
        <w:tc>
          <w:tcPr>
            <w:tcW w:w="1357" w:type="dxa"/>
            <w:tcMar>
              <w:top w:w="0" w:type="dxa"/>
              <w:left w:w="80" w:type="dxa"/>
              <w:bottom w:w="0" w:type="dxa"/>
              <w:right w:w="80" w:type="dxa"/>
            </w:tcMar>
          </w:tcPr>
          <w:p w14:paraId="33476B3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Registrar Veterinario responsable</w:t>
            </w:r>
          </w:p>
        </w:tc>
        <w:tc>
          <w:tcPr>
            <w:tcW w:w="1276" w:type="dxa"/>
            <w:tcMar>
              <w:top w:w="0" w:type="dxa"/>
              <w:left w:w="80" w:type="dxa"/>
              <w:bottom w:w="0" w:type="dxa"/>
              <w:right w:w="80" w:type="dxa"/>
            </w:tcMar>
          </w:tcPr>
          <w:p w14:paraId="55EA19F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10F3F16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7980C4D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5C0D91A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0F998A3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10580B9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137EE79" w14:textId="77777777" w:rsidTr="00935308">
        <w:trPr>
          <w:trHeight w:val="765"/>
        </w:trPr>
        <w:tc>
          <w:tcPr>
            <w:tcW w:w="562" w:type="dxa"/>
            <w:vMerge/>
            <w:tcMar>
              <w:top w:w="0" w:type="dxa"/>
              <w:left w:w="80" w:type="dxa"/>
              <w:bottom w:w="0" w:type="dxa"/>
              <w:right w:w="80" w:type="dxa"/>
            </w:tcMar>
          </w:tcPr>
          <w:p w14:paraId="43C2C638"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223B1F9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La ficha debe registrar automáticamente el nombre del veterinario responsable de la atención.</w:t>
            </w:r>
          </w:p>
        </w:tc>
      </w:tr>
      <w:tr w:rsidR="00A9193D" w:rsidRPr="00AB7FCA" w14:paraId="2B771D29" w14:textId="77777777" w:rsidTr="00935308">
        <w:trPr>
          <w:trHeight w:val="300"/>
        </w:trPr>
        <w:tc>
          <w:tcPr>
            <w:tcW w:w="562" w:type="dxa"/>
            <w:vMerge w:val="restart"/>
            <w:tcMar>
              <w:top w:w="0" w:type="dxa"/>
              <w:left w:w="80" w:type="dxa"/>
              <w:bottom w:w="0" w:type="dxa"/>
              <w:right w:w="80" w:type="dxa"/>
            </w:tcMar>
          </w:tcPr>
          <w:p w14:paraId="69C4732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30822E7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1.13</w:t>
            </w:r>
          </w:p>
        </w:tc>
        <w:tc>
          <w:tcPr>
            <w:tcW w:w="1357" w:type="dxa"/>
            <w:tcMar>
              <w:top w:w="0" w:type="dxa"/>
              <w:left w:w="80" w:type="dxa"/>
              <w:bottom w:w="0" w:type="dxa"/>
              <w:right w:w="80" w:type="dxa"/>
            </w:tcMar>
          </w:tcPr>
          <w:p w14:paraId="0D3CF41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Tipos de Visita</w:t>
            </w:r>
          </w:p>
        </w:tc>
        <w:tc>
          <w:tcPr>
            <w:tcW w:w="1276" w:type="dxa"/>
            <w:tcMar>
              <w:top w:w="0" w:type="dxa"/>
              <w:left w:w="80" w:type="dxa"/>
              <w:bottom w:w="0" w:type="dxa"/>
              <w:right w:w="80" w:type="dxa"/>
            </w:tcMar>
          </w:tcPr>
          <w:p w14:paraId="766C783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3A4D6EE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7A3D34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2EC47D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D8C09A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05AEE5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CF65C73" w14:textId="77777777" w:rsidTr="00935308">
        <w:trPr>
          <w:trHeight w:val="300"/>
        </w:trPr>
        <w:tc>
          <w:tcPr>
            <w:tcW w:w="562" w:type="dxa"/>
            <w:vMerge/>
            <w:tcMar>
              <w:top w:w="0" w:type="dxa"/>
              <w:left w:w="80" w:type="dxa"/>
              <w:bottom w:w="0" w:type="dxa"/>
              <w:right w:w="80" w:type="dxa"/>
            </w:tcMar>
          </w:tcPr>
          <w:p w14:paraId="13A66A4A"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72485BC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seleccionar el tipo de visita realizada (control, emergencia, vacunación, etc.).</w:t>
            </w:r>
          </w:p>
        </w:tc>
      </w:tr>
      <w:tr w:rsidR="00A9193D" w:rsidRPr="00AB7FCA" w14:paraId="6B964A35" w14:textId="77777777" w:rsidTr="00935308">
        <w:trPr>
          <w:trHeight w:val="585"/>
        </w:trPr>
        <w:tc>
          <w:tcPr>
            <w:tcW w:w="562" w:type="dxa"/>
            <w:vMerge w:val="restart"/>
            <w:tcMar>
              <w:top w:w="0" w:type="dxa"/>
              <w:left w:w="80" w:type="dxa"/>
              <w:bottom w:w="0" w:type="dxa"/>
              <w:right w:w="80" w:type="dxa"/>
            </w:tcMar>
          </w:tcPr>
          <w:p w14:paraId="7245A29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47B232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1.14</w:t>
            </w:r>
          </w:p>
        </w:tc>
        <w:tc>
          <w:tcPr>
            <w:tcW w:w="1357" w:type="dxa"/>
            <w:tcMar>
              <w:top w:w="0" w:type="dxa"/>
              <w:left w:w="80" w:type="dxa"/>
              <w:bottom w:w="0" w:type="dxa"/>
              <w:right w:w="80" w:type="dxa"/>
            </w:tcMar>
          </w:tcPr>
          <w:p w14:paraId="3300F7F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Registrar Estado Emocional</w:t>
            </w:r>
          </w:p>
        </w:tc>
        <w:tc>
          <w:tcPr>
            <w:tcW w:w="1276" w:type="dxa"/>
            <w:tcMar>
              <w:top w:w="0" w:type="dxa"/>
              <w:left w:w="80" w:type="dxa"/>
              <w:bottom w:w="0" w:type="dxa"/>
              <w:right w:w="80" w:type="dxa"/>
            </w:tcMar>
          </w:tcPr>
          <w:p w14:paraId="4735CCB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75FB90B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EEB056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293B53A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405049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F8DBCF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3C520EF3" w14:textId="77777777" w:rsidTr="00935308">
        <w:trPr>
          <w:trHeight w:val="300"/>
        </w:trPr>
        <w:tc>
          <w:tcPr>
            <w:tcW w:w="562" w:type="dxa"/>
            <w:vMerge/>
            <w:tcMar>
              <w:top w:w="0" w:type="dxa"/>
              <w:left w:w="80" w:type="dxa"/>
              <w:bottom w:w="0" w:type="dxa"/>
              <w:right w:w="80" w:type="dxa"/>
            </w:tcMar>
          </w:tcPr>
          <w:p w14:paraId="7FA9B93A"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2D33EE8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registrar el estado emocional del paciente durante la atención.</w:t>
            </w:r>
          </w:p>
        </w:tc>
      </w:tr>
      <w:tr w:rsidR="00A9193D" w:rsidRPr="00AB7FCA" w14:paraId="32C4973F" w14:textId="77777777" w:rsidTr="00935308">
        <w:trPr>
          <w:trHeight w:val="585"/>
        </w:trPr>
        <w:tc>
          <w:tcPr>
            <w:tcW w:w="562" w:type="dxa"/>
            <w:vMerge w:val="restart"/>
            <w:tcMar>
              <w:top w:w="0" w:type="dxa"/>
              <w:left w:w="80" w:type="dxa"/>
              <w:bottom w:w="0" w:type="dxa"/>
              <w:right w:w="80" w:type="dxa"/>
            </w:tcMar>
          </w:tcPr>
          <w:p w14:paraId="331467A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30DA4B2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1.15</w:t>
            </w:r>
          </w:p>
        </w:tc>
        <w:tc>
          <w:tcPr>
            <w:tcW w:w="1357" w:type="dxa"/>
            <w:tcMar>
              <w:top w:w="0" w:type="dxa"/>
              <w:left w:w="80" w:type="dxa"/>
              <w:bottom w:w="0" w:type="dxa"/>
              <w:right w:w="80" w:type="dxa"/>
            </w:tcMar>
          </w:tcPr>
          <w:p w14:paraId="418252A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Registrar Tipo Cirugía</w:t>
            </w:r>
          </w:p>
        </w:tc>
        <w:tc>
          <w:tcPr>
            <w:tcW w:w="1276" w:type="dxa"/>
            <w:tcMar>
              <w:top w:w="0" w:type="dxa"/>
              <w:left w:w="80" w:type="dxa"/>
              <w:bottom w:w="0" w:type="dxa"/>
              <w:right w:w="80" w:type="dxa"/>
            </w:tcMar>
          </w:tcPr>
          <w:p w14:paraId="3FA922E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56AC38F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2812B8D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714A112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418016F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69FD3AC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26DEE908" w14:textId="77777777" w:rsidTr="00935308">
        <w:trPr>
          <w:trHeight w:val="300"/>
        </w:trPr>
        <w:tc>
          <w:tcPr>
            <w:tcW w:w="562" w:type="dxa"/>
            <w:vMerge/>
            <w:tcMar>
              <w:top w:w="0" w:type="dxa"/>
              <w:left w:w="80" w:type="dxa"/>
              <w:bottom w:w="0" w:type="dxa"/>
              <w:right w:w="80" w:type="dxa"/>
            </w:tcMar>
          </w:tcPr>
          <w:p w14:paraId="3AEB1325"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674A425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registrar el tipo de cirugía realizada si corresponde.</w:t>
            </w:r>
          </w:p>
        </w:tc>
      </w:tr>
      <w:tr w:rsidR="00A9193D" w:rsidRPr="00AB7FCA" w14:paraId="3D39B2DF" w14:textId="77777777" w:rsidTr="00935308">
        <w:trPr>
          <w:trHeight w:val="585"/>
        </w:trPr>
        <w:tc>
          <w:tcPr>
            <w:tcW w:w="562" w:type="dxa"/>
            <w:vMerge w:val="restart"/>
            <w:tcMar>
              <w:top w:w="0" w:type="dxa"/>
              <w:left w:w="80" w:type="dxa"/>
              <w:bottom w:w="0" w:type="dxa"/>
              <w:right w:w="80" w:type="dxa"/>
            </w:tcMar>
          </w:tcPr>
          <w:p w14:paraId="509E95F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6EEB4E0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1.16</w:t>
            </w:r>
          </w:p>
        </w:tc>
        <w:tc>
          <w:tcPr>
            <w:tcW w:w="1357" w:type="dxa"/>
            <w:tcMar>
              <w:top w:w="0" w:type="dxa"/>
              <w:left w:w="80" w:type="dxa"/>
              <w:bottom w:w="0" w:type="dxa"/>
              <w:right w:w="80" w:type="dxa"/>
            </w:tcMar>
          </w:tcPr>
          <w:p w14:paraId="541DA96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Registrar Otro Diagnostico</w:t>
            </w:r>
          </w:p>
        </w:tc>
        <w:tc>
          <w:tcPr>
            <w:tcW w:w="1276" w:type="dxa"/>
            <w:tcMar>
              <w:top w:w="0" w:type="dxa"/>
              <w:left w:w="80" w:type="dxa"/>
              <w:bottom w:w="0" w:type="dxa"/>
              <w:right w:w="80" w:type="dxa"/>
            </w:tcMar>
          </w:tcPr>
          <w:p w14:paraId="10F8B14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FB4E67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9FAA45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2F7EBB0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2BD8C75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664345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19B08DEC" w14:textId="77777777" w:rsidTr="00935308">
        <w:trPr>
          <w:trHeight w:val="300"/>
        </w:trPr>
        <w:tc>
          <w:tcPr>
            <w:tcW w:w="562" w:type="dxa"/>
            <w:vMerge/>
            <w:tcMar>
              <w:top w:w="0" w:type="dxa"/>
              <w:left w:w="80" w:type="dxa"/>
              <w:bottom w:w="0" w:type="dxa"/>
              <w:right w:w="80" w:type="dxa"/>
            </w:tcMar>
          </w:tcPr>
          <w:p w14:paraId="698FDBBE"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4EEDF3D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debe poder registrar diagnósticos adicionales en la ficha.</w:t>
            </w:r>
          </w:p>
        </w:tc>
      </w:tr>
      <w:tr w:rsidR="00A9193D" w:rsidRPr="00AB7FCA" w14:paraId="492AB554" w14:textId="77777777" w:rsidTr="00935308">
        <w:trPr>
          <w:trHeight w:val="870"/>
        </w:trPr>
        <w:tc>
          <w:tcPr>
            <w:tcW w:w="562" w:type="dxa"/>
            <w:vMerge w:val="restart"/>
            <w:tcMar>
              <w:top w:w="0" w:type="dxa"/>
              <w:left w:w="80" w:type="dxa"/>
              <w:bottom w:w="0" w:type="dxa"/>
              <w:right w:w="80" w:type="dxa"/>
            </w:tcMar>
          </w:tcPr>
          <w:p w14:paraId="2541522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55F97D9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1.17</w:t>
            </w:r>
          </w:p>
        </w:tc>
        <w:tc>
          <w:tcPr>
            <w:tcW w:w="1357" w:type="dxa"/>
            <w:tcMar>
              <w:top w:w="0" w:type="dxa"/>
              <w:left w:w="80" w:type="dxa"/>
              <w:bottom w:w="0" w:type="dxa"/>
              <w:right w:w="80" w:type="dxa"/>
            </w:tcMar>
          </w:tcPr>
          <w:p w14:paraId="5F5387A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Visualización de Insumos Utilizados</w:t>
            </w:r>
          </w:p>
        </w:tc>
        <w:tc>
          <w:tcPr>
            <w:tcW w:w="1276" w:type="dxa"/>
            <w:tcMar>
              <w:top w:w="0" w:type="dxa"/>
              <w:left w:w="80" w:type="dxa"/>
              <w:bottom w:w="0" w:type="dxa"/>
              <w:right w:w="80" w:type="dxa"/>
            </w:tcMar>
          </w:tcPr>
          <w:p w14:paraId="2289142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7FD6CBE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3</w:t>
            </w:r>
          </w:p>
        </w:tc>
        <w:tc>
          <w:tcPr>
            <w:tcW w:w="1281" w:type="dxa"/>
            <w:tcMar>
              <w:top w:w="0" w:type="dxa"/>
              <w:left w:w="80" w:type="dxa"/>
              <w:bottom w:w="0" w:type="dxa"/>
              <w:right w:w="80" w:type="dxa"/>
            </w:tcMar>
          </w:tcPr>
          <w:p w14:paraId="6E59051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6824B7E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3AF87C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5FF806D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44F4F435" w14:textId="77777777" w:rsidTr="00935308">
        <w:trPr>
          <w:trHeight w:val="300"/>
        </w:trPr>
        <w:tc>
          <w:tcPr>
            <w:tcW w:w="562" w:type="dxa"/>
            <w:vMerge/>
            <w:tcMar>
              <w:top w:w="0" w:type="dxa"/>
              <w:left w:w="80" w:type="dxa"/>
              <w:bottom w:w="0" w:type="dxa"/>
              <w:right w:w="80" w:type="dxa"/>
            </w:tcMar>
          </w:tcPr>
          <w:p w14:paraId="067B27D8"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3DB4322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mostrar los insumos utilizados durante la atención médica.</w:t>
            </w:r>
          </w:p>
        </w:tc>
      </w:tr>
      <w:tr w:rsidR="00A9193D" w:rsidRPr="00AB7FCA" w14:paraId="1D819203" w14:textId="77777777" w:rsidTr="00935308">
        <w:trPr>
          <w:trHeight w:val="585"/>
        </w:trPr>
        <w:tc>
          <w:tcPr>
            <w:tcW w:w="562" w:type="dxa"/>
            <w:vMerge w:val="restart"/>
            <w:tcMar>
              <w:top w:w="0" w:type="dxa"/>
              <w:left w:w="80" w:type="dxa"/>
              <w:bottom w:w="0" w:type="dxa"/>
              <w:right w:w="80" w:type="dxa"/>
            </w:tcMar>
          </w:tcPr>
          <w:p w14:paraId="044980A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12D85F2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1.18</w:t>
            </w:r>
          </w:p>
        </w:tc>
        <w:tc>
          <w:tcPr>
            <w:tcW w:w="1357" w:type="dxa"/>
            <w:tcMar>
              <w:top w:w="0" w:type="dxa"/>
              <w:left w:w="80" w:type="dxa"/>
              <w:bottom w:w="0" w:type="dxa"/>
              <w:right w:w="80" w:type="dxa"/>
            </w:tcMar>
          </w:tcPr>
          <w:p w14:paraId="11C6492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Cirugías en Historial</w:t>
            </w:r>
          </w:p>
        </w:tc>
        <w:tc>
          <w:tcPr>
            <w:tcW w:w="1276" w:type="dxa"/>
            <w:tcMar>
              <w:top w:w="0" w:type="dxa"/>
              <w:left w:w="80" w:type="dxa"/>
              <w:bottom w:w="0" w:type="dxa"/>
              <w:right w:w="80" w:type="dxa"/>
            </w:tcMar>
          </w:tcPr>
          <w:p w14:paraId="7EF0768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69FF85A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0AB6966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19B4E59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4BD92C4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65843F6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657E1C3E" w14:textId="77777777" w:rsidTr="00935308">
        <w:trPr>
          <w:trHeight w:val="300"/>
        </w:trPr>
        <w:tc>
          <w:tcPr>
            <w:tcW w:w="562" w:type="dxa"/>
            <w:vMerge/>
            <w:tcMar>
              <w:top w:w="0" w:type="dxa"/>
              <w:left w:w="80" w:type="dxa"/>
              <w:bottom w:w="0" w:type="dxa"/>
              <w:right w:w="80" w:type="dxa"/>
            </w:tcMar>
          </w:tcPr>
          <w:p w14:paraId="0ECB4207"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26B0BE3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Todas las cirugías deben quedar registradas en el historial clínico del paciente.</w:t>
            </w:r>
          </w:p>
        </w:tc>
      </w:tr>
      <w:tr w:rsidR="00A9193D" w:rsidRPr="00AB7FCA" w14:paraId="0727A006" w14:textId="77777777" w:rsidTr="00935308">
        <w:trPr>
          <w:trHeight w:val="870"/>
        </w:trPr>
        <w:tc>
          <w:tcPr>
            <w:tcW w:w="562" w:type="dxa"/>
            <w:vMerge w:val="restart"/>
            <w:tcMar>
              <w:top w:w="0" w:type="dxa"/>
              <w:left w:w="80" w:type="dxa"/>
              <w:bottom w:w="0" w:type="dxa"/>
              <w:right w:w="80" w:type="dxa"/>
            </w:tcMar>
          </w:tcPr>
          <w:p w14:paraId="320E75A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6FC5510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1.19</w:t>
            </w:r>
          </w:p>
        </w:tc>
        <w:tc>
          <w:tcPr>
            <w:tcW w:w="1357" w:type="dxa"/>
            <w:tcMar>
              <w:top w:w="0" w:type="dxa"/>
              <w:left w:w="80" w:type="dxa"/>
              <w:bottom w:w="0" w:type="dxa"/>
              <w:right w:w="80" w:type="dxa"/>
            </w:tcMar>
          </w:tcPr>
          <w:p w14:paraId="7FC34C7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Creación de </w:t>
            </w:r>
            <w:r w:rsidRPr="00AB7FCA">
              <w:rPr>
                <w:rFonts w:ascii="Arial" w:eastAsia="Arial" w:hAnsi="Arial" w:cs="Arial"/>
              </w:rPr>
              <w:lastRenderedPageBreak/>
              <w:t>Plantillas Especificas</w:t>
            </w:r>
          </w:p>
        </w:tc>
        <w:tc>
          <w:tcPr>
            <w:tcW w:w="1276" w:type="dxa"/>
            <w:tcMar>
              <w:top w:w="0" w:type="dxa"/>
              <w:left w:w="80" w:type="dxa"/>
              <w:bottom w:w="0" w:type="dxa"/>
              <w:right w:w="80" w:type="dxa"/>
            </w:tcMar>
          </w:tcPr>
          <w:p w14:paraId="02587A7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lastRenderedPageBreak/>
              <w:t xml:space="preserve"> 2</w:t>
            </w:r>
          </w:p>
        </w:tc>
        <w:tc>
          <w:tcPr>
            <w:tcW w:w="1133" w:type="dxa"/>
            <w:tcMar>
              <w:top w:w="0" w:type="dxa"/>
              <w:left w:w="80" w:type="dxa"/>
              <w:bottom w:w="0" w:type="dxa"/>
              <w:right w:w="80" w:type="dxa"/>
            </w:tcMar>
          </w:tcPr>
          <w:p w14:paraId="175F2B5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3</w:t>
            </w:r>
          </w:p>
        </w:tc>
        <w:tc>
          <w:tcPr>
            <w:tcW w:w="1281" w:type="dxa"/>
            <w:tcMar>
              <w:top w:w="0" w:type="dxa"/>
              <w:left w:w="80" w:type="dxa"/>
              <w:bottom w:w="0" w:type="dxa"/>
              <w:right w:w="80" w:type="dxa"/>
            </w:tcMar>
          </w:tcPr>
          <w:p w14:paraId="390E184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6CC60F5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05477B9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25DE50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r>
      <w:tr w:rsidR="008E5CFF" w:rsidRPr="00AB7FCA" w14:paraId="24212D82" w14:textId="77777777" w:rsidTr="00935308">
        <w:trPr>
          <w:trHeight w:val="300"/>
        </w:trPr>
        <w:tc>
          <w:tcPr>
            <w:tcW w:w="562" w:type="dxa"/>
            <w:vMerge/>
            <w:tcMar>
              <w:top w:w="0" w:type="dxa"/>
              <w:left w:w="80" w:type="dxa"/>
              <w:bottom w:w="0" w:type="dxa"/>
              <w:right w:w="80" w:type="dxa"/>
            </w:tcMar>
          </w:tcPr>
          <w:p w14:paraId="1632CA4B"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358756F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puede crear plantillas específicas para facilitar el ingreso de datos.</w:t>
            </w:r>
          </w:p>
        </w:tc>
      </w:tr>
      <w:tr w:rsidR="00A9193D" w:rsidRPr="00AB7FCA" w14:paraId="39F94E53" w14:textId="77777777" w:rsidTr="00935308">
        <w:trPr>
          <w:trHeight w:val="300"/>
        </w:trPr>
        <w:tc>
          <w:tcPr>
            <w:tcW w:w="562" w:type="dxa"/>
            <w:vMerge w:val="restart"/>
            <w:tcMar>
              <w:top w:w="0" w:type="dxa"/>
              <w:left w:w="80" w:type="dxa"/>
              <w:bottom w:w="0" w:type="dxa"/>
              <w:right w:w="80" w:type="dxa"/>
            </w:tcMar>
          </w:tcPr>
          <w:p w14:paraId="27DBA8E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30EB3CC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1.20</w:t>
            </w:r>
          </w:p>
        </w:tc>
        <w:tc>
          <w:tcPr>
            <w:tcW w:w="1357" w:type="dxa"/>
            <w:tcMar>
              <w:top w:w="0" w:type="dxa"/>
              <w:left w:w="80" w:type="dxa"/>
              <w:bottom w:w="0" w:type="dxa"/>
              <w:right w:w="80" w:type="dxa"/>
            </w:tcMar>
          </w:tcPr>
          <w:p w14:paraId="4B873AC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Estado de Ficha</w:t>
            </w:r>
          </w:p>
        </w:tc>
        <w:tc>
          <w:tcPr>
            <w:tcW w:w="1276" w:type="dxa"/>
            <w:tcMar>
              <w:top w:w="0" w:type="dxa"/>
              <w:left w:w="80" w:type="dxa"/>
              <w:bottom w:w="0" w:type="dxa"/>
              <w:right w:w="80" w:type="dxa"/>
            </w:tcMar>
          </w:tcPr>
          <w:p w14:paraId="1DE64BF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26FC351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348E8E3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5BF20D3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FF3181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5BF0A51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2DBEB729" w14:textId="77777777" w:rsidTr="00935308">
        <w:trPr>
          <w:trHeight w:val="300"/>
        </w:trPr>
        <w:tc>
          <w:tcPr>
            <w:tcW w:w="562" w:type="dxa"/>
            <w:vMerge/>
            <w:tcMar>
              <w:top w:w="0" w:type="dxa"/>
              <w:left w:w="80" w:type="dxa"/>
              <w:bottom w:w="0" w:type="dxa"/>
              <w:right w:w="80" w:type="dxa"/>
            </w:tcMar>
          </w:tcPr>
          <w:p w14:paraId="2C3E9521"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77EBD7B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identificar el estado actual de la ficha (abierta, cerrada, en revisión).</w:t>
            </w:r>
          </w:p>
        </w:tc>
      </w:tr>
      <w:tr w:rsidR="00A9193D" w:rsidRPr="00AB7FCA" w14:paraId="6E1186E0" w14:textId="77777777" w:rsidTr="00935308">
        <w:trPr>
          <w:trHeight w:val="300"/>
        </w:trPr>
        <w:tc>
          <w:tcPr>
            <w:tcW w:w="562" w:type="dxa"/>
            <w:vMerge w:val="restart"/>
            <w:tcMar>
              <w:top w:w="0" w:type="dxa"/>
              <w:left w:w="80" w:type="dxa"/>
              <w:bottom w:w="0" w:type="dxa"/>
              <w:right w:w="80" w:type="dxa"/>
            </w:tcMar>
          </w:tcPr>
          <w:p w14:paraId="08855E2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F7A228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1.21</w:t>
            </w:r>
          </w:p>
        </w:tc>
        <w:tc>
          <w:tcPr>
            <w:tcW w:w="1357" w:type="dxa"/>
            <w:tcMar>
              <w:top w:w="0" w:type="dxa"/>
              <w:left w:w="80" w:type="dxa"/>
              <w:bottom w:w="0" w:type="dxa"/>
              <w:right w:w="80" w:type="dxa"/>
            </w:tcMar>
          </w:tcPr>
          <w:p w14:paraId="0B8CB5B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Alertas Clínicas</w:t>
            </w:r>
          </w:p>
        </w:tc>
        <w:tc>
          <w:tcPr>
            <w:tcW w:w="1276" w:type="dxa"/>
            <w:tcMar>
              <w:top w:w="0" w:type="dxa"/>
              <w:left w:w="80" w:type="dxa"/>
              <w:bottom w:w="0" w:type="dxa"/>
              <w:right w:w="80" w:type="dxa"/>
            </w:tcMar>
          </w:tcPr>
          <w:p w14:paraId="302431B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77949D4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1B61F46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17E8C30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578F515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0314AD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67224CD2" w14:textId="77777777" w:rsidTr="00935308">
        <w:trPr>
          <w:trHeight w:val="300"/>
        </w:trPr>
        <w:tc>
          <w:tcPr>
            <w:tcW w:w="562" w:type="dxa"/>
            <w:vMerge/>
            <w:tcMar>
              <w:top w:w="0" w:type="dxa"/>
              <w:left w:w="80" w:type="dxa"/>
              <w:bottom w:w="0" w:type="dxa"/>
              <w:right w:w="80" w:type="dxa"/>
            </w:tcMar>
          </w:tcPr>
          <w:p w14:paraId="31703EFB"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3A2CE38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emitir alertas clínicas importantes durante la revisión o atención del paciente.</w:t>
            </w:r>
          </w:p>
        </w:tc>
      </w:tr>
      <w:tr w:rsidR="00A9193D" w:rsidRPr="00AB7FCA" w14:paraId="6AD97758" w14:textId="77777777" w:rsidTr="00935308">
        <w:trPr>
          <w:trHeight w:val="585"/>
        </w:trPr>
        <w:tc>
          <w:tcPr>
            <w:tcW w:w="562" w:type="dxa"/>
            <w:vMerge w:val="restart"/>
            <w:tcMar>
              <w:top w:w="0" w:type="dxa"/>
              <w:left w:w="80" w:type="dxa"/>
              <w:bottom w:w="0" w:type="dxa"/>
              <w:right w:w="80" w:type="dxa"/>
            </w:tcMar>
          </w:tcPr>
          <w:p w14:paraId="29EA01C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115257C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1.22</w:t>
            </w:r>
          </w:p>
        </w:tc>
        <w:tc>
          <w:tcPr>
            <w:tcW w:w="1357" w:type="dxa"/>
            <w:tcMar>
              <w:top w:w="0" w:type="dxa"/>
              <w:left w:w="80" w:type="dxa"/>
              <w:bottom w:w="0" w:type="dxa"/>
              <w:right w:w="80" w:type="dxa"/>
            </w:tcMar>
          </w:tcPr>
          <w:p w14:paraId="1EFE412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Observaciones Sensibles</w:t>
            </w:r>
          </w:p>
        </w:tc>
        <w:tc>
          <w:tcPr>
            <w:tcW w:w="1276" w:type="dxa"/>
            <w:tcMar>
              <w:top w:w="0" w:type="dxa"/>
              <w:left w:w="80" w:type="dxa"/>
              <w:bottom w:w="0" w:type="dxa"/>
              <w:right w:w="80" w:type="dxa"/>
            </w:tcMar>
          </w:tcPr>
          <w:p w14:paraId="1B15BF5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2C5B695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9E41F0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4F87C1E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417" w:type="dxa"/>
            <w:tcMar>
              <w:top w:w="0" w:type="dxa"/>
              <w:left w:w="80" w:type="dxa"/>
              <w:bottom w:w="0" w:type="dxa"/>
              <w:right w:w="80" w:type="dxa"/>
            </w:tcMar>
          </w:tcPr>
          <w:p w14:paraId="2627DEF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62A18E3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3A9ACD29" w14:textId="77777777" w:rsidTr="00935308">
        <w:trPr>
          <w:trHeight w:val="300"/>
        </w:trPr>
        <w:tc>
          <w:tcPr>
            <w:tcW w:w="562" w:type="dxa"/>
            <w:vMerge/>
            <w:tcMar>
              <w:top w:w="0" w:type="dxa"/>
              <w:left w:w="80" w:type="dxa"/>
              <w:bottom w:w="0" w:type="dxa"/>
              <w:right w:w="80" w:type="dxa"/>
            </w:tcMar>
          </w:tcPr>
          <w:p w14:paraId="33C460FB"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0FC95A5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puede ingresar observaciones sensibles que solo él o personal autorizado pueda ver.</w:t>
            </w:r>
          </w:p>
        </w:tc>
      </w:tr>
      <w:tr w:rsidR="00A9193D" w:rsidRPr="00AB7FCA" w14:paraId="09C79AC1" w14:textId="77777777" w:rsidTr="00935308">
        <w:trPr>
          <w:trHeight w:val="585"/>
        </w:trPr>
        <w:tc>
          <w:tcPr>
            <w:tcW w:w="562" w:type="dxa"/>
            <w:vMerge w:val="restart"/>
            <w:tcMar>
              <w:top w:w="0" w:type="dxa"/>
              <w:left w:w="80" w:type="dxa"/>
              <w:bottom w:w="0" w:type="dxa"/>
              <w:right w:w="80" w:type="dxa"/>
            </w:tcMar>
          </w:tcPr>
          <w:p w14:paraId="5FBD81C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042867A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1.23</w:t>
            </w:r>
          </w:p>
        </w:tc>
        <w:tc>
          <w:tcPr>
            <w:tcW w:w="1357" w:type="dxa"/>
            <w:tcMar>
              <w:top w:w="0" w:type="dxa"/>
              <w:left w:w="80" w:type="dxa"/>
              <w:bottom w:w="0" w:type="dxa"/>
              <w:right w:w="80" w:type="dxa"/>
            </w:tcMar>
          </w:tcPr>
          <w:p w14:paraId="1D1CC8D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Retención de Datos (5 años)</w:t>
            </w:r>
          </w:p>
        </w:tc>
        <w:tc>
          <w:tcPr>
            <w:tcW w:w="1276" w:type="dxa"/>
            <w:tcMar>
              <w:top w:w="0" w:type="dxa"/>
              <w:left w:w="80" w:type="dxa"/>
              <w:bottom w:w="0" w:type="dxa"/>
              <w:right w:w="80" w:type="dxa"/>
            </w:tcMar>
          </w:tcPr>
          <w:p w14:paraId="74516D7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72E06EA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2700E39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6827EE3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5EEBD14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w:t>
            </w:r>
          </w:p>
        </w:tc>
        <w:tc>
          <w:tcPr>
            <w:tcW w:w="851" w:type="dxa"/>
            <w:tcMar>
              <w:top w:w="0" w:type="dxa"/>
              <w:left w:w="80" w:type="dxa"/>
              <w:bottom w:w="0" w:type="dxa"/>
              <w:right w:w="80" w:type="dxa"/>
            </w:tcMar>
          </w:tcPr>
          <w:p w14:paraId="17C8B4A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w:t>
            </w:r>
          </w:p>
        </w:tc>
      </w:tr>
      <w:tr w:rsidR="008E5CFF" w:rsidRPr="00AB7FCA" w14:paraId="17D9BB87" w14:textId="77777777" w:rsidTr="00935308">
        <w:trPr>
          <w:trHeight w:val="300"/>
        </w:trPr>
        <w:tc>
          <w:tcPr>
            <w:tcW w:w="562" w:type="dxa"/>
            <w:vMerge/>
            <w:tcMar>
              <w:top w:w="0" w:type="dxa"/>
              <w:left w:w="80" w:type="dxa"/>
              <w:bottom w:w="0" w:type="dxa"/>
              <w:right w:w="80" w:type="dxa"/>
            </w:tcMar>
          </w:tcPr>
          <w:p w14:paraId="49888C0B"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671691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Las fichas deben almacenarse por un mínimo de 5 años desde la última modificación.</w:t>
            </w:r>
          </w:p>
        </w:tc>
      </w:tr>
      <w:tr w:rsidR="00A9193D" w:rsidRPr="00AB7FCA" w14:paraId="65EE146F" w14:textId="77777777" w:rsidTr="00935308">
        <w:trPr>
          <w:trHeight w:val="870"/>
        </w:trPr>
        <w:tc>
          <w:tcPr>
            <w:tcW w:w="562" w:type="dxa"/>
            <w:vMerge w:val="restart"/>
            <w:tcMar>
              <w:top w:w="0" w:type="dxa"/>
              <w:left w:w="80" w:type="dxa"/>
              <w:bottom w:w="0" w:type="dxa"/>
              <w:right w:w="80" w:type="dxa"/>
            </w:tcMar>
          </w:tcPr>
          <w:p w14:paraId="16FBDC8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5748AAA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1.24</w:t>
            </w:r>
          </w:p>
        </w:tc>
        <w:tc>
          <w:tcPr>
            <w:tcW w:w="1357" w:type="dxa"/>
            <w:tcMar>
              <w:top w:w="0" w:type="dxa"/>
              <w:left w:w="80" w:type="dxa"/>
              <w:bottom w:w="0" w:type="dxa"/>
              <w:right w:w="80" w:type="dxa"/>
            </w:tcMar>
          </w:tcPr>
          <w:p w14:paraId="19C84AB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Alerta de Eliminación de Fichas</w:t>
            </w:r>
          </w:p>
        </w:tc>
        <w:tc>
          <w:tcPr>
            <w:tcW w:w="1276" w:type="dxa"/>
            <w:tcMar>
              <w:top w:w="0" w:type="dxa"/>
              <w:left w:w="80" w:type="dxa"/>
              <w:bottom w:w="0" w:type="dxa"/>
              <w:right w:w="80" w:type="dxa"/>
            </w:tcMar>
          </w:tcPr>
          <w:p w14:paraId="33E7649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4F09BB7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36A4F5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6072F83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35A99C5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w:t>
            </w:r>
          </w:p>
        </w:tc>
        <w:tc>
          <w:tcPr>
            <w:tcW w:w="851" w:type="dxa"/>
            <w:tcMar>
              <w:top w:w="0" w:type="dxa"/>
              <w:left w:w="80" w:type="dxa"/>
              <w:bottom w:w="0" w:type="dxa"/>
              <w:right w:w="80" w:type="dxa"/>
            </w:tcMar>
          </w:tcPr>
          <w:p w14:paraId="46DEA1B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w:t>
            </w:r>
          </w:p>
        </w:tc>
      </w:tr>
      <w:tr w:rsidR="008E5CFF" w:rsidRPr="00AB7FCA" w14:paraId="1F41E306" w14:textId="77777777" w:rsidTr="00935308">
        <w:trPr>
          <w:trHeight w:val="300"/>
        </w:trPr>
        <w:tc>
          <w:tcPr>
            <w:tcW w:w="562" w:type="dxa"/>
            <w:vMerge/>
            <w:tcMar>
              <w:top w:w="0" w:type="dxa"/>
              <w:left w:w="80" w:type="dxa"/>
              <w:bottom w:w="0" w:type="dxa"/>
              <w:right w:w="80" w:type="dxa"/>
            </w:tcMar>
          </w:tcPr>
          <w:p w14:paraId="7992E04E"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2B4057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advertir antes de eliminar cualquier ficha del paciente.</w:t>
            </w:r>
          </w:p>
        </w:tc>
      </w:tr>
      <w:tr w:rsidR="00A9193D" w:rsidRPr="00AB7FCA" w14:paraId="0E78C871" w14:textId="77777777" w:rsidTr="00935308">
        <w:trPr>
          <w:trHeight w:val="585"/>
        </w:trPr>
        <w:tc>
          <w:tcPr>
            <w:tcW w:w="562" w:type="dxa"/>
            <w:vMerge w:val="restart"/>
            <w:tcMar>
              <w:top w:w="0" w:type="dxa"/>
              <w:left w:w="80" w:type="dxa"/>
              <w:bottom w:w="0" w:type="dxa"/>
              <w:right w:w="80" w:type="dxa"/>
            </w:tcMar>
          </w:tcPr>
          <w:p w14:paraId="3DAF134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00836A2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1.25</w:t>
            </w:r>
          </w:p>
        </w:tc>
        <w:tc>
          <w:tcPr>
            <w:tcW w:w="1357" w:type="dxa"/>
            <w:tcMar>
              <w:top w:w="0" w:type="dxa"/>
              <w:left w:w="80" w:type="dxa"/>
              <w:bottom w:w="0" w:type="dxa"/>
              <w:right w:w="80" w:type="dxa"/>
            </w:tcMar>
          </w:tcPr>
          <w:p w14:paraId="4C8D22F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Bitácora de Solicitudes</w:t>
            </w:r>
          </w:p>
        </w:tc>
        <w:tc>
          <w:tcPr>
            <w:tcW w:w="1276" w:type="dxa"/>
            <w:tcMar>
              <w:top w:w="0" w:type="dxa"/>
              <w:left w:w="80" w:type="dxa"/>
              <w:bottom w:w="0" w:type="dxa"/>
              <w:right w:w="80" w:type="dxa"/>
            </w:tcMar>
          </w:tcPr>
          <w:p w14:paraId="5D82C5F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7CF1FD3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281" w:type="dxa"/>
            <w:tcMar>
              <w:top w:w="0" w:type="dxa"/>
              <w:left w:w="80" w:type="dxa"/>
              <w:bottom w:w="0" w:type="dxa"/>
              <w:right w:w="80" w:type="dxa"/>
            </w:tcMar>
          </w:tcPr>
          <w:p w14:paraId="6A8CB27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2A7B77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6736B64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8FAF43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7F051D9E" w14:textId="77777777" w:rsidTr="00935308">
        <w:trPr>
          <w:trHeight w:val="300"/>
        </w:trPr>
        <w:tc>
          <w:tcPr>
            <w:tcW w:w="562" w:type="dxa"/>
            <w:vMerge/>
            <w:tcMar>
              <w:top w:w="0" w:type="dxa"/>
              <w:left w:w="80" w:type="dxa"/>
              <w:bottom w:w="0" w:type="dxa"/>
              <w:right w:w="80" w:type="dxa"/>
            </w:tcMar>
          </w:tcPr>
          <w:p w14:paraId="4AAE4954"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B3FF0C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guardar todas las solicitudes de acciones hechas sobre la ficha clínica.</w:t>
            </w:r>
          </w:p>
        </w:tc>
      </w:tr>
      <w:tr w:rsidR="00A9193D" w:rsidRPr="00AB7FCA" w14:paraId="4005D8DD" w14:textId="77777777" w:rsidTr="00935308">
        <w:trPr>
          <w:trHeight w:val="585"/>
        </w:trPr>
        <w:tc>
          <w:tcPr>
            <w:tcW w:w="562" w:type="dxa"/>
            <w:vMerge w:val="restart"/>
            <w:tcMar>
              <w:top w:w="0" w:type="dxa"/>
              <w:left w:w="80" w:type="dxa"/>
              <w:bottom w:w="0" w:type="dxa"/>
              <w:right w:w="80" w:type="dxa"/>
            </w:tcMar>
          </w:tcPr>
          <w:p w14:paraId="024E24F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0AEE02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1.26</w:t>
            </w:r>
          </w:p>
        </w:tc>
        <w:tc>
          <w:tcPr>
            <w:tcW w:w="1357" w:type="dxa"/>
            <w:tcMar>
              <w:top w:w="0" w:type="dxa"/>
              <w:left w:w="80" w:type="dxa"/>
              <w:bottom w:w="0" w:type="dxa"/>
              <w:right w:w="80" w:type="dxa"/>
            </w:tcMar>
          </w:tcPr>
          <w:p w14:paraId="67CFE97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Antecedentes Externos</w:t>
            </w:r>
          </w:p>
        </w:tc>
        <w:tc>
          <w:tcPr>
            <w:tcW w:w="1276" w:type="dxa"/>
            <w:tcMar>
              <w:top w:w="0" w:type="dxa"/>
              <w:left w:w="80" w:type="dxa"/>
              <w:bottom w:w="0" w:type="dxa"/>
              <w:right w:w="80" w:type="dxa"/>
            </w:tcMar>
          </w:tcPr>
          <w:p w14:paraId="2E3D13F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783340F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615149C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068955A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5DA7BE2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07360FB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1227CF92" w14:textId="77777777" w:rsidTr="00935308">
        <w:trPr>
          <w:trHeight w:val="300"/>
        </w:trPr>
        <w:tc>
          <w:tcPr>
            <w:tcW w:w="562" w:type="dxa"/>
            <w:vMerge/>
            <w:tcMar>
              <w:top w:w="0" w:type="dxa"/>
              <w:left w:w="80" w:type="dxa"/>
              <w:bottom w:w="0" w:type="dxa"/>
              <w:right w:w="80" w:type="dxa"/>
            </w:tcMar>
          </w:tcPr>
          <w:p w14:paraId="3B5D7A04"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0C1EBC3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veterinario puede incorporar antecedentes médicos externos en la ficha del paciente.</w:t>
            </w:r>
          </w:p>
        </w:tc>
      </w:tr>
      <w:tr w:rsidR="00A9193D" w:rsidRPr="00AB7FCA" w14:paraId="4AF5D901" w14:textId="77777777" w:rsidTr="00935308">
        <w:trPr>
          <w:trHeight w:val="585"/>
        </w:trPr>
        <w:tc>
          <w:tcPr>
            <w:tcW w:w="562" w:type="dxa"/>
            <w:vMerge w:val="restart"/>
            <w:tcMar>
              <w:top w:w="0" w:type="dxa"/>
              <w:left w:w="80" w:type="dxa"/>
              <w:bottom w:w="0" w:type="dxa"/>
              <w:right w:w="80" w:type="dxa"/>
            </w:tcMar>
          </w:tcPr>
          <w:p w14:paraId="1C52C6F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2EA8C58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1.27</w:t>
            </w:r>
          </w:p>
        </w:tc>
        <w:tc>
          <w:tcPr>
            <w:tcW w:w="1357" w:type="dxa"/>
            <w:tcMar>
              <w:top w:w="0" w:type="dxa"/>
              <w:left w:w="80" w:type="dxa"/>
              <w:bottom w:w="0" w:type="dxa"/>
              <w:right w:w="80" w:type="dxa"/>
            </w:tcMar>
          </w:tcPr>
          <w:p w14:paraId="1BAEC24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Fotografías de paciente en ficha</w:t>
            </w:r>
          </w:p>
        </w:tc>
        <w:tc>
          <w:tcPr>
            <w:tcW w:w="1276" w:type="dxa"/>
            <w:tcMar>
              <w:top w:w="0" w:type="dxa"/>
              <w:left w:w="80" w:type="dxa"/>
              <w:bottom w:w="0" w:type="dxa"/>
              <w:right w:w="80" w:type="dxa"/>
            </w:tcMar>
          </w:tcPr>
          <w:p w14:paraId="1A600FC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724969E1"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3</w:t>
            </w:r>
          </w:p>
        </w:tc>
        <w:tc>
          <w:tcPr>
            <w:tcW w:w="1281" w:type="dxa"/>
            <w:tcMar>
              <w:top w:w="0" w:type="dxa"/>
              <w:left w:w="80" w:type="dxa"/>
              <w:bottom w:w="0" w:type="dxa"/>
              <w:right w:w="80" w:type="dxa"/>
            </w:tcMar>
          </w:tcPr>
          <w:p w14:paraId="056FC5D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2C06832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10E16CA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3311BFB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0F046004" w14:textId="77777777" w:rsidTr="00935308">
        <w:trPr>
          <w:trHeight w:val="735"/>
        </w:trPr>
        <w:tc>
          <w:tcPr>
            <w:tcW w:w="562" w:type="dxa"/>
            <w:vMerge/>
            <w:tcMar>
              <w:top w:w="0" w:type="dxa"/>
              <w:left w:w="80" w:type="dxa"/>
              <w:bottom w:w="0" w:type="dxa"/>
              <w:right w:w="80" w:type="dxa"/>
            </w:tcMar>
          </w:tcPr>
          <w:p w14:paraId="5492D44D"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FE77F1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El sistema debe permitir subir y visualizar fotografías del paciente dentro de la ficha.</w:t>
            </w:r>
          </w:p>
        </w:tc>
      </w:tr>
      <w:tr w:rsidR="00A9193D" w:rsidRPr="00AB7FCA" w14:paraId="7060CA84" w14:textId="77777777" w:rsidTr="00935308">
        <w:trPr>
          <w:trHeight w:val="1425"/>
        </w:trPr>
        <w:tc>
          <w:tcPr>
            <w:tcW w:w="562" w:type="dxa"/>
            <w:vMerge w:val="restart"/>
            <w:tcMar>
              <w:top w:w="0" w:type="dxa"/>
              <w:left w:w="80" w:type="dxa"/>
              <w:bottom w:w="0" w:type="dxa"/>
              <w:right w:w="80" w:type="dxa"/>
            </w:tcMar>
          </w:tcPr>
          <w:p w14:paraId="35E4432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10F231BA"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1.28</w:t>
            </w:r>
          </w:p>
        </w:tc>
        <w:tc>
          <w:tcPr>
            <w:tcW w:w="1357" w:type="dxa"/>
            <w:tcMar>
              <w:top w:w="0" w:type="dxa"/>
              <w:left w:w="80" w:type="dxa"/>
              <w:bottom w:w="0" w:type="dxa"/>
              <w:right w:w="80" w:type="dxa"/>
            </w:tcMar>
          </w:tcPr>
          <w:p w14:paraId="366A634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Diferenciar atención en Veterinaria o Club Entre Patitas</w:t>
            </w:r>
          </w:p>
        </w:tc>
        <w:tc>
          <w:tcPr>
            <w:tcW w:w="1276" w:type="dxa"/>
            <w:tcMar>
              <w:top w:w="0" w:type="dxa"/>
              <w:left w:w="80" w:type="dxa"/>
              <w:bottom w:w="0" w:type="dxa"/>
              <w:right w:w="80" w:type="dxa"/>
            </w:tcMar>
          </w:tcPr>
          <w:p w14:paraId="2A6F187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030A9B9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8FFF48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993" w:type="dxa"/>
            <w:tcMar>
              <w:top w:w="0" w:type="dxa"/>
              <w:left w:w="80" w:type="dxa"/>
              <w:bottom w:w="0" w:type="dxa"/>
              <w:right w:w="80" w:type="dxa"/>
            </w:tcMar>
          </w:tcPr>
          <w:p w14:paraId="1E55B95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417" w:type="dxa"/>
            <w:tcMar>
              <w:top w:w="0" w:type="dxa"/>
              <w:left w:w="80" w:type="dxa"/>
              <w:bottom w:w="0" w:type="dxa"/>
              <w:right w:w="80" w:type="dxa"/>
            </w:tcMar>
          </w:tcPr>
          <w:p w14:paraId="59B5041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1 </w:t>
            </w:r>
          </w:p>
        </w:tc>
        <w:tc>
          <w:tcPr>
            <w:tcW w:w="851" w:type="dxa"/>
            <w:tcMar>
              <w:top w:w="0" w:type="dxa"/>
              <w:left w:w="80" w:type="dxa"/>
              <w:bottom w:w="0" w:type="dxa"/>
              <w:right w:w="80" w:type="dxa"/>
            </w:tcMar>
          </w:tcPr>
          <w:p w14:paraId="106AE85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1 </w:t>
            </w:r>
          </w:p>
        </w:tc>
      </w:tr>
      <w:tr w:rsidR="00FD62C9" w:rsidRPr="00AB7FCA" w14:paraId="4DB31B09" w14:textId="77777777" w:rsidTr="00935308">
        <w:trPr>
          <w:trHeight w:val="300"/>
        </w:trPr>
        <w:tc>
          <w:tcPr>
            <w:tcW w:w="562" w:type="dxa"/>
            <w:vMerge/>
            <w:tcMar>
              <w:top w:w="0" w:type="dxa"/>
              <w:left w:w="80" w:type="dxa"/>
              <w:bottom w:w="0" w:type="dxa"/>
              <w:right w:w="80" w:type="dxa"/>
            </w:tcMar>
          </w:tcPr>
          <w:p w14:paraId="4C461387" w14:textId="77777777" w:rsidR="00FD62C9" w:rsidRPr="00AB7FCA" w:rsidRDefault="00FD62C9"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2AD5232C" w14:textId="77777777" w:rsidR="00FD62C9" w:rsidRPr="00AB7FCA" w:rsidRDefault="00FD62C9"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La ficha debe indicar si la atención fue realizada en la clínica veterinaria o en el club.</w:t>
            </w:r>
          </w:p>
        </w:tc>
      </w:tr>
      <w:tr w:rsidR="00A9193D" w:rsidRPr="00AB7FCA" w14:paraId="3ECA093C" w14:textId="77777777" w:rsidTr="00935308">
        <w:trPr>
          <w:trHeight w:val="300"/>
        </w:trPr>
        <w:tc>
          <w:tcPr>
            <w:tcW w:w="562" w:type="dxa"/>
            <w:vMerge w:val="restart"/>
            <w:tcMar>
              <w:top w:w="0" w:type="dxa"/>
              <w:left w:w="80" w:type="dxa"/>
              <w:bottom w:w="0" w:type="dxa"/>
              <w:right w:w="80" w:type="dxa"/>
            </w:tcMar>
          </w:tcPr>
          <w:p w14:paraId="6B21101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6E7445A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1.29</w:t>
            </w:r>
          </w:p>
        </w:tc>
        <w:tc>
          <w:tcPr>
            <w:tcW w:w="1357" w:type="dxa"/>
            <w:tcMar>
              <w:top w:w="0" w:type="dxa"/>
              <w:left w:w="80" w:type="dxa"/>
              <w:bottom w:w="0" w:type="dxa"/>
              <w:right w:w="80" w:type="dxa"/>
            </w:tcMar>
          </w:tcPr>
          <w:p w14:paraId="7DA13A7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Hospitalizaciones</w:t>
            </w:r>
          </w:p>
        </w:tc>
        <w:tc>
          <w:tcPr>
            <w:tcW w:w="1276" w:type="dxa"/>
            <w:tcMar>
              <w:top w:w="0" w:type="dxa"/>
              <w:left w:w="80" w:type="dxa"/>
              <w:bottom w:w="0" w:type="dxa"/>
              <w:right w:w="80" w:type="dxa"/>
            </w:tcMar>
          </w:tcPr>
          <w:p w14:paraId="2D4D9C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1566E76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27C7F26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CAAEB5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0412B8C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5D486EA8"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DAA1569" w14:textId="77777777" w:rsidTr="00935308">
        <w:trPr>
          <w:trHeight w:val="300"/>
        </w:trPr>
        <w:tc>
          <w:tcPr>
            <w:tcW w:w="562" w:type="dxa"/>
            <w:vMerge/>
            <w:tcMar>
              <w:top w:w="0" w:type="dxa"/>
              <w:left w:w="80" w:type="dxa"/>
              <w:bottom w:w="0" w:type="dxa"/>
              <w:right w:w="80" w:type="dxa"/>
            </w:tcMar>
          </w:tcPr>
          <w:p w14:paraId="67D11358"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5ADFFAE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registrar hospitalizaciones en la ficha del paciente.</w:t>
            </w:r>
          </w:p>
        </w:tc>
      </w:tr>
      <w:tr w:rsidR="00A9193D" w:rsidRPr="00AB7FCA" w14:paraId="1DE6809D" w14:textId="77777777" w:rsidTr="00935308">
        <w:trPr>
          <w:trHeight w:val="585"/>
        </w:trPr>
        <w:tc>
          <w:tcPr>
            <w:tcW w:w="562" w:type="dxa"/>
            <w:vMerge w:val="restart"/>
            <w:tcMar>
              <w:top w:w="0" w:type="dxa"/>
              <w:left w:w="80" w:type="dxa"/>
              <w:bottom w:w="0" w:type="dxa"/>
              <w:right w:w="80" w:type="dxa"/>
            </w:tcMar>
          </w:tcPr>
          <w:p w14:paraId="610449A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w:t>
            </w:r>
          </w:p>
        </w:tc>
        <w:tc>
          <w:tcPr>
            <w:tcW w:w="628" w:type="dxa"/>
            <w:tcMar>
              <w:top w:w="0" w:type="dxa"/>
              <w:left w:w="80" w:type="dxa"/>
              <w:bottom w:w="0" w:type="dxa"/>
              <w:right w:w="80" w:type="dxa"/>
            </w:tcMar>
          </w:tcPr>
          <w:p w14:paraId="7C89F3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1.30</w:t>
            </w:r>
          </w:p>
        </w:tc>
        <w:tc>
          <w:tcPr>
            <w:tcW w:w="1357" w:type="dxa"/>
            <w:tcMar>
              <w:top w:w="0" w:type="dxa"/>
              <w:left w:w="80" w:type="dxa"/>
              <w:bottom w:w="0" w:type="dxa"/>
              <w:right w:w="80" w:type="dxa"/>
            </w:tcMar>
          </w:tcPr>
          <w:p w14:paraId="533CC38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Múltiples pacientes</w:t>
            </w:r>
          </w:p>
        </w:tc>
        <w:tc>
          <w:tcPr>
            <w:tcW w:w="1276" w:type="dxa"/>
            <w:tcMar>
              <w:top w:w="0" w:type="dxa"/>
              <w:left w:w="80" w:type="dxa"/>
              <w:bottom w:w="0" w:type="dxa"/>
              <w:right w:w="80" w:type="dxa"/>
            </w:tcMar>
          </w:tcPr>
          <w:p w14:paraId="5D25312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76DBD10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69EFD3C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09CADC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05C4348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53206C45"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77610175" w14:textId="77777777" w:rsidTr="00935308">
        <w:trPr>
          <w:trHeight w:val="300"/>
        </w:trPr>
        <w:tc>
          <w:tcPr>
            <w:tcW w:w="562" w:type="dxa"/>
            <w:vMerge/>
            <w:tcMar>
              <w:top w:w="0" w:type="dxa"/>
              <w:left w:w="80" w:type="dxa"/>
              <w:bottom w:w="0" w:type="dxa"/>
              <w:right w:w="80" w:type="dxa"/>
            </w:tcMar>
          </w:tcPr>
          <w:p w14:paraId="2EE0CFF1"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01962047"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gestionar fichas para múltiples pacientes asociados a un mismo tutor.</w:t>
            </w:r>
          </w:p>
        </w:tc>
      </w:tr>
      <w:tr w:rsidR="00A9193D" w:rsidRPr="00AB7FCA" w14:paraId="59CD8E9E" w14:textId="77777777" w:rsidTr="00935308">
        <w:trPr>
          <w:trHeight w:val="300"/>
        </w:trPr>
        <w:tc>
          <w:tcPr>
            <w:tcW w:w="562" w:type="dxa"/>
            <w:vMerge w:val="restart"/>
            <w:tcMar>
              <w:top w:w="0" w:type="dxa"/>
              <w:left w:w="80" w:type="dxa"/>
              <w:bottom w:w="0" w:type="dxa"/>
              <w:right w:w="80" w:type="dxa"/>
            </w:tcMar>
          </w:tcPr>
          <w:p w14:paraId="5F81D226"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lastRenderedPageBreak/>
              <w:t xml:space="preserve"> </w:t>
            </w:r>
          </w:p>
        </w:tc>
        <w:tc>
          <w:tcPr>
            <w:tcW w:w="628" w:type="dxa"/>
            <w:tcMar>
              <w:top w:w="0" w:type="dxa"/>
              <w:left w:w="80" w:type="dxa"/>
              <w:bottom w:w="0" w:type="dxa"/>
              <w:right w:w="80" w:type="dxa"/>
            </w:tcMar>
          </w:tcPr>
          <w:p w14:paraId="1267EFB9"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1.31</w:t>
            </w:r>
          </w:p>
        </w:tc>
        <w:tc>
          <w:tcPr>
            <w:tcW w:w="1357" w:type="dxa"/>
            <w:tcMar>
              <w:top w:w="0" w:type="dxa"/>
              <w:left w:w="80" w:type="dxa"/>
              <w:bottom w:w="0" w:type="dxa"/>
              <w:right w:w="80" w:type="dxa"/>
            </w:tcMar>
          </w:tcPr>
          <w:p w14:paraId="38643F9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Cálculo de edad</w:t>
            </w:r>
          </w:p>
        </w:tc>
        <w:tc>
          <w:tcPr>
            <w:tcW w:w="1276" w:type="dxa"/>
            <w:tcMar>
              <w:top w:w="0" w:type="dxa"/>
              <w:left w:w="80" w:type="dxa"/>
              <w:bottom w:w="0" w:type="dxa"/>
              <w:right w:w="80" w:type="dxa"/>
            </w:tcMar>
          </w:tcPr>
          <w:p w14:paraId="78E90E5F"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133" w:type="dxa"/>
            <w:tcMar>
              <w:top w:w="0" w:type="dxa"/>
              <w:left w:w="80" w:type="dxa"/>
              <w:bottom w:w="0" w:type="dxa"/>
              <w:right w:w="80" w:type="dxa"/>
            </w:tcMar>
          </w:tcPr>
          <w:p w14:paraId="1FD9566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6FD3E1D0"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3</w:t>
            </w:r>
          </w:p>
        </w:tc>
        <w:tc>
          <w:tcPr>
            <w:tcW w:w="993" w:type="dxa"/>
            <w:tcMar>
              <w:top w:w="0" w:type="dxa"/>
              <w:left w:w="80" w:type="dxa"/>
              <w:bottom w:w="0" w:type="dxa"/>
              <w:right w:w="80" w:type="dxa"/>
            </w:tcMar>
          </w:tcPr>
          <w:p w14:paraId="2E8ADE3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2</w:t>
            </w:r>
          </w:p>
        </w:tc>
        <w:tc>
          <w:tcPr>
            <w:tcW w:w="1417" w:type="dxa"/>
            <w:tcMar>
              <w:top w:w="0" w:type="dxa"/>
              <w:left w:w="80" w:type="dxa"/>
              <w:bottom w:w="0" w:type="dxa"/>
              <w:right w:w="80" w:type="dxa"/>
            </w:tcMar>
          </w:tcPr>
          <w:p w14:paraId="207B2B4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w:t>
            </w:r>
          </w:p>
        </w:tc>
        <w:tc>
          <w:tcPr>
            <w:tcW w:w="851" w:type="dxa"/>
            <w:tcMar>
              <w:top w:w="0" w:type="dxa"/>
              <w:left w:w="80" w:type="dxa"/>
              <w:bottom w:w="0" w:type="dxa"/>
              <w:right w:w="80" w:type="dxa"/>
            </w:tcMar>
          </w:tcPr>
          <w:p w14:paraId="30376FE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78B5B36B" w14:textId="77777777" w:rsidTr="00935308">
        <w:trPr>
          <w:trHeight w:val="300"/>
        </w:trPr>
        <w:tc>
          <w:tcPr>
            <w:tcW w:w="562" w:type="dxa"/>
            <w:vMerge/>
            <w:tcMar>
              <w:top w:w="0" w:type="dxa"/>
              <w:left w:w="80" w:type="dxa"/>
              <w:bottom w:w="0" w:type="dxa"/>
              <w:right w:w="80" w:type="dxa"/>
            </w:tcMar>
          </w:tcPr>
          <w:p w14:paraId="3DE53417"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1D0C376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calcular automáticamente la edad del paciente a partir de su fecha de nacimiento.</w:t>
            </w:r>
          </w:p>
        </w:tc>
      </w:tr>
      <w:tr w:rsidR="00A9193D" w:rsidRPr="00AB7FCA" w14:paraId="7C1571C1" w14:textId="77777777" w:rsidTr="00935308">
        <w:trPr>
          <w:trHeight w:val="585"/>
        </w:trPr>
        <w:tc>
          <w:tcPr>
            <w:tcW w:w="562" w:type="dxa"/>
            <w:vMerge/>
            <w:tcMar>
              <w:top w:w="0" w:type="dxa"/>
              <w:left w:w="80" w:type="dxa"/>
              <w:bottom w:w="0" w:type="dxa"/>
              <w:right w:w="80" w:type="dxa"/>
            </w:tcMar>
          </w:tcPr>
          <w:p w14:paraId="6DB103A2"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628" w:type="dxa"/>
            <w:tcMar>
              <w:top w:w="0" w:type="dxa"/>
              <w:left w:w="80" w:type="dxa"/>
              <w:bottom w:w="0" w:type="dxa"/>
              <w:right w:w="80" w:type="dxa"/>
            </w:tcMar>
          </w:tcPr>
          <w:p w14:paraId="3AE5501E"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1.32</w:t>
            </w:r>
          </w:p>
        </w:tc>
        <w:tc>
          <w:tcPr>
            <w:tcW w:w="1357" w:type="dxa"/>
            <w:tcMar>
              <w:top w:w="0" w:type="dxa"/>
              <w:left w:w="80" w:type="dxa"/>
              <w:bottom w:w="0" w:type="dxa"/>
              <w:right w:w="80" w:type="dxa"/>
            </w:tcMar>
          </w:tcPr>
          <w:p w14:paraId="0A3F68E4"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Múltiples diagnósticos</w:t>
            </w:r>
          </w:p>
        </w:tc>
        <w:tc>
          <w:tcPr>
            <w:tcW w:w="1276" w:type="dxa"/>
            <w:tcMar>
              <w:top w:w="0" w:type="dxa"/>
              <w:left w:w="80" w:type="dxa"/>
              <w:bottom w:w="0" w:type="dxa"/>
              <w:right w:w="80" w:type="dxa"/>
            </w:tcMar>
          </w:tcPr>
          <w:p w14:paraId="3DA7AC1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133" w:type="dxa"/>
            <w:tcMar>
              <w:top w:w="0" w:type="dxa"/>
              <w:left w:w="80" w:type="dxa"/>
              <w:bottom w:w="0" w:type="dxa"/>
              <w:right w:w="80" w:type="dxa"/>
            </w:tcMar>
          </w:tcPr>
          <w:p w14:paraId="6481260C"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2</w:t>
            </w:r>
          </w:p>
        </w:tc>
        <w:tc>
          <w:tcPr>
            <w:tcW w:w="1281" w:type="dxa"/>
            <w:tcMar>
              <w:top w:w="0" w:type="dxa"/>
              <w:left w:w="80" w:type="dxa"/>
              <w:bottom w:w="0" w:type="dxa"/>
              <w:right w:w="80" w:type="dxa"/>
            </w:tcMar>
          </w:tcPr>
          <w:p w14:paraId="499D8FB2"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993" w:type="dxa"/>
            <w:tcMar>
              <w:top w:w="0" w:type="dxa"/>
              <w:left w:w="80" w:type="dxa"/>
              <w:bottom w:w="0" w:type="dxa"/>
              <w:right w:w="80" w:type="dxa"/>
            </w:tcMar>
          </w:tcPr>
          <w:p w14:paraId="3C9E8ABD"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1417" w:type="dxa"/>
            <w:tcMar>
              <w:top w:w="0" w:type="dxa"/>
              <w:left w:w="80" w:type="dxa"/>
              <w:bottom w:w="0" w:type="dxa"/>
              <w:right w:w="80" w:type="dxa"/>
            </w:tcMar>
          </w:tcPr>
          <w:p w14:paraId="293D3DCB"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c>
          <w:tcPr>
            <w:tcW w:w="851" w:type="dxa"/>
            <w:tcMar>
              <w:top w:w="0" w:type="dxa"/>
              <w:left w:w="80" w:type="dxa"/>
              <w:bottom w:w="0" w:type="dxa"/>
              <w:right w:w="80" w:type="dxa"/>
            </w:tcMar>
          </w:tcPr>
          <w:p w14:paraId="2D785303" w14:textId="77777777" w:rsidR="008E5CFF"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 xml:space="preserve"> 1</w:t>
            </w:r>
          </w:p>
        </w:tc>
      </w:tr>
      <w:tr w:rsidR="008E5CFF" w:rsidRPr="00AB7FCA" w14:paraId="5AB2393D" w14:textId="77777777" w:rsidTr="00935308">
        <w:trPr>
          <w:trHeight w:val="300"/>
        </w:trPr>
        <w:tc>
          <w:tcPr>
            <w:tcW w:w="562" w:type="dxa"/>
            <w:vMerge/>
            <w:tcMar>
              <w:top w:w="0" w:type="dxa"/>
              <w:left w:w="80" w:type="dxa"/>
              <w:bottom w:w="0" w:type="dxa"/>
              <w:right w:w="80" w:type="dxa"/>
            </w:tcMar>
          </w:tcPr>
          <w:p w14:paraId="5DB9E6E2" w14:textId="77777777" w:rsidR="008E5CFF" w:rsidRPr="00AB7FCA"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8936" w:type="dxa"/>
            <w:gridSpan w:val="8"/>
            <w:tcMar>
              <w:top w:w="0" w:type="dxa"/>
              <w:left w:w="80" w:type="dxa"/>
              <w:bottom w:w="0" w:type="dxa"/>
              <w:right w:w="80" w:type="dxa"/>
            </w:tcMar>
          </w:tcPr>
          <w:p w14:paraId="3FDB49FD" w14:textId="0924350F" w:rsidR="00A9193D" w:rsidRPr="00AB7FCA" w:rsidRDefault="00BA5FAB" w:rsidP="004556C2">
            <w:pPr>
              <w:pBdr>
                <w:top w:val="nil"/>
                <w:left w:val="nil"/>
                <w:bottom w:val="nil"/>
                <w:right w:val="nil"/>
                <w:between w:val="nil"/>
              </w:pBdr>
              <w:spacing w:after="0" w:line="360" w:lineRule="auto"/>
              <w:rPr>
                <w:rFonts w:ascii="Arial" w:eastAsia="Arial" w:hAnsi="Arial" w:cs="Arial"/>
              </w:rPr>
            </w:pPr>
            <w:r w:rsidRPr="00AB7FCA">
              <w:rPr>
                <w:rFonts w:ascii="Arial" w:eastAsia="Arial" w:hAnsi="Arial" w:cs="Arial"/>
              </w:rPr>
              <w:t>El sistema debe permitir ingresar más de un diagnóstico por atención.</w:t>
            </w:r>
          </w:p>
        </w:tc>
      </w:tr>
    </w:tbl>
    <w:p w14:paraId="6A87D279" w14:textId="76180465" w:rsidR="00B90253" w:rsidRPr="009D1AE8" w:rsidRDefault="00B3628B" w:rsidP="009D1AE8">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p>
    <w:p w14:paraId="36B959F7" w14:textId="3B1BC17C" w:rsidR="009D1AE8" w:rsidRDefault="009D1AE8" w:rsidP="009D1AE8">
      <w:pPr>
        <w:pStyle w:val="Sinespaciado"/>
      </w:pPr>
      <w:bookmarkStart w:id="104" w:name="_Toc201111918"/>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w:t>
      </w:r>
      <w:r w:rsidR="009E79A0">
        <w:fldChar w:fldCharType="end"/>
      </w:r>
      <w:r>
        <w:t xml:space="preserve"> </w:t>
      </w:r>
      <w:r w:rsidRPr="00043050">
        <w:t>Tabla de UR: Agendamientos y Citas</w:t>
      </w:r>
      <w:bookmarkEnd w:id="104"/>
    </w:p>
    <w:tbl>
      <w:tblPr>
        <w:tblStyle w:val="affffffff2"/>
        <w:tblW w:w="9781"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7"/>
        <w:gridCol w:w="567"/>
        <w:gridCol w:w="1418"/>
        <w:gridCol w:w="1276"/>
        <w:gridCol w:w="1134"/>
        <w:gridCol w:w="1275"/>
        <w:gridCol w:w="1134"/>
        <w:gridCol w:w="1418"/>
        <w:gridCol w:w="992"/>
      </w:tblGrid>
      <w:tr w:rsidR="008A35DD" w:rsidRPr="00A9193D" w14:paraId="67C38027" w14:textId="77777777" w:rsidTr="00791865">
        <w:trPr>
          <w:trHeight w:val="344"/>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6A734FE" w14:textId="7A709A1B"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2.-</w:t>
            </w:r>
          </w:p>
        </w:tc>
        <w:tc>
          <w:tcPr>
            <w:tcW w:w="1985"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7A8A1E8"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Agendamientos y Citas</w:t>
            </w:r>
          </w:p>
        </w:tc>
        <w:tc>
          <w:tcPr>
            <w:tcW w:w="1276"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0B580C83"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Necesidad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4BE4BF27"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Prioridad</w:t>
            </w:r>
          </w:p>
        </w:tc>
        <w:tc>
          <w:tcPr>
            <w:tcW w:w="1275"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1861289"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Estabilidad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F81E3AB"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Claridad</w:t>
            </w:r>
          </w:p>
        </w:tc>
        <w:tc>
          <w:tcPr>
            <w:tcW w:w="1418"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507DF0E"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Verificación</w:t>
            </w:r>
          </w:p>
        </w:tc>
        <w:tc>
          <w:tcPr>
            <w:tcW w:w="992"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3A04DDF3"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Fuente</w:t>
            </w:r>
          </w:p>
        </w:tc>
      </w:tr>
      <w:tr w:rsidR="008A35DD" w:rsidRPr="00A9193D" w14:paraId="48E88014" w14:textId="77777777" w:rsidTr="00791865">
        <w:trPr>
          <w:trHeight w:val="510"/>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2183FF1"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759F05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0663A1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Agendamiento</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CD00B5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4506AF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C24557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8EF272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9BE894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DA4DE1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1825E1C4"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A865ECD" w14:textId="77777777" w:rsidR="008E5CFF" w:rsidRPr="00791865" w:rsidRDefault="008E5CFF" w:rsidP="004556C2">
            <w:pPr>
              <w:widowControl w:val="0"/>
              <w:pBdr>
                <w:top w:val="nil"/>
                <w:left w:val="nil"/>
                <w:bottom w:val="nil"/>
                <w:right w:val="nil"/>
                <w:between w:val="nil"/>
              </w:pBdr>
              <w:spacing w:after="0" w:line="360" w:lineRule="auto"/>
              <w:ind w:left="-78"/>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FEFA8A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operario puede registrar y gestionar agendamientos para pacientes y veterinarios.</w:t>
            </w:r>
          </w:p>
        </w:tc>
      </w:tr>
      <w:tr w:rsidR="008A35DD" w:rsidRPr="00A9193D" w14:paraId="1B2EBA81" w14:textId="77777777" w:rsidTr="00791865">
        <w:trPr>
          <w:trHeight w:val="300"/>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0052E08B"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67CDAC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2.2</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EE223E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Citas externas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487C5F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7C3850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2D2482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826393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6DA5E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283891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3FD726FA"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AB5B277"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78C63A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permitir registrar y gestionar citas realizadas fuera de la clínica.</w:t>
            </w:r>
          </w:p>
        </w:tc>
      </w:tr>
      <w:tr w:rsidR="008A35DD" w:rsidRPr="00A9193D" w14:paraId="19A0814D"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BFF189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45F358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2.3</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395E36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Visitas a domicilio</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8427C7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9AE30C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A92483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8E849F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26AF54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C508F9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4EADFCC8"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D8D265D"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B058AE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permitir agendar visitas veterinarias a domicilio.</w:t>
            </w:r>
          </w:p>
        </w:tc>
      </w:tr>
      <w:tr w:rsidR="008A35DD" w:rsidRPr="00A9193D" w14:paraId="7874876D" w14:textId="77777777" w:rsidTr="00791865">
        <w:trPr>
          <w:trHeight w:val="300"/>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03C7681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3F0EF4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2.4</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D17739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Notificaciones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7BA660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4E93C9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4</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2C7289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6D866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DCA950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FC5204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0B5207D6"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297C6AFE"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52158A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enviar notificaciones automáticas sobre próximas citas a tutores y veterinarios.</w:t>
            </w:r>
          </w:p>
        </w:tc>
      </w:tr>
      <w:tr w:rsidR="008A35DD" w:rsidRPr="00A9193D" w14:paraId="3B82B9F1" w14:textId="77777777" w:rsidTr="00791865">
        <w:trPr>
          <w:trHeight w:val="300"/>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5034D1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AB08B7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2.5</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1E2816F"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Panel Diario</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98C642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9EBFF1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DA51E8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290AB0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2FD4BA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A4B72D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4467BDC2"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21241FCE"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1E4DFB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mostrar en un panel diario todas las atenciones agendadas por día.</w:t>
            </w:r>
          </w:p>
        </w:tc>
      </w:tr>
      <w:tr w:rsidR="008A35DD" w:rsidRPr="00A9193D" w14:paraId="1C054F60"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AE7977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1AB895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2.6</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CC10D9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Calendario de vacunas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533808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3D577C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F60FFD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7446A5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6B0A07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92"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109B22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A35DD" w:rsidRPr="00A9193D" w14:paraId="7E4A941D"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2C2E66D"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214"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A0EA13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permitir gestionar y visualizar un calendario de vacunación para cada paciente.</w:t>
            </w:r>
          </w:p>
        </w:tc>
      </w:tr>
    </w:tbl>
    <w:p w14:paraId="3DE94A01" w14:textId="78A908C5" w:rsidR="00B90253" w:rsidRPr="009D1AE8" w:rsidRDefault="00B3628B" w:rsidP="009D1AE8">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p>
    <w:p w14:paraId="6AA22624" w14:textId="1B05C72A" w:rsidR="009D1AE8" w:rsidRDefault="009D1AE8" w:rsidP="009D1AE8">
      <w:pPr>
        <w:pStyle w:val="Sinespaciado"/>
      </w:pPr>
      <w:bookmarkStart w:id="105" w:name="_Toc201111919"/>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5</w:t>
      </w:r>
      <w:r w:rsidR="009E79A0">
        <w:fldChar w:fldCharType="end"/>
      </w:r>
      <w:r>
        <w:t xml:space="preserve"> </w:t>
      </w:r>
      <w:r w:rsidRPr="00816AE2">
        <w:t>Tabla de UR: Gestión de Usuarios y Seguridad</w:t>
      </w:r>
      <w:bookmarkEnd w:id="105"/>
    </w:p>
    <w:tbl>
      <w:tblPr>
        <w:tblStyle w:val="affffffff3"/>
        <w:tblW w:w="9755"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6"/>
        <w:gridCol w:w="538"/>
        <w:gridCol w:w="1445"/>
        <w:gridCol w:w="1276"/>
        <w:gridCol w:w="1134"/>
        <w:gridCol w:w="1275"/>
        <w:gridCol w:w="1134"/>
        <w:gridCol w:w="172"/>
        <w:gridCol w:w="1246"/>
        <w:gridCol w:w="954"/>
        <w:gridCol w:w="15"/>
      </w:tblGrid>
      <w:tr w:rsidR="008B4C3F" w:rsidRPr="00A9193D" w14:paraId="45A8A3DC" w14:textId="77777777" w:rsidTr="00B3628B">
        <w:trPr>
          <w:gridAfter w:val="1"/>
          <w:wAfter w:w="15" w:type="dxa"/>
          <w:trHeight w:val="353"/>
        </w:trPr>
        <w:tc>
          <w:tcPr>
            <w:tcW w:w="566"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46AA6B92"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3.-</w:t>
            </w:r>
          </w:p>
        </w:tc>
        <w:tc>
          <w:tcPr>
            <w:tcW w:w="1983"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12ED8F2B"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Gestión de Usuarios y Seguridad</w:t>
            </w:r>
          </w:p>
        </w:tc>
        <w:tc>
          <w:tcPr>
            <w:tcW w:w="1276"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3E9A10E7"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Necesidad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3787552C"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Prioridad</w:t>
            </w:r>
          </w:p>
        </w:tc>
        <w:tc>
          <w:tcPr>
            <w:tcW w:w="1275"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5DDB37FF"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Estabilidad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3E0028A0"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Claridad</w:t>
            </w:r>
          </w:p>
        </w:tc>
        <w:tc>
          <w:tcPr>
            <w:tcW w:w="1418"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72346B0"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Verificación</w:t>
            </w:r>
          </w:p>
        </w:tc>
        <w:tc>
          <w:tcPr>
            <w:tcW w:w="95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0F5B8922"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Fuente</w:t>
            </w:r>
          </w:p>
        </w:tc>
      </w:tr>
      <w:tr w:rsidR="008B4C3F" w:rsidRPr="00A9193D" w14:paraId="3AEE7029" w14:textId="77777777" w:rsidTr="00B3628B">
        <w:trPr>
          <w:gridAfter w:val="1"/>
          <w:wAfter w:w="15" w:type="dxa"/>
          <w:trHeight w:val="585"/>
        </w:trPr>
        <w:tc>
          <w:tcPr>
            <w:tcW w:w="566"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71A305D6"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UR</w:t>
            </w:r>
          </w:p>
        </w:tc>
        <w:tc>
          <w:tcPr>
            <w:tcW w:w="53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623D78F"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3.1</w:t>
            </w:r>
          </w:p>
        </w:tc>
        <w:tc>
          <w:tcPr>
            <w:tcW w:w="144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811435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Registrar tutor</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950675F"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C9A858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F02242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030B86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81F9DB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5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FF23BD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A9193D" w14:paraId="7C890CCB" w14:textId="77777777" w:rsidTr="00B3628B">
        <w:trPr>
          <w:trHeight w:val="300"/>
        </w:trPr>
        <w:tc>
          <w:tcPr>
            <w:tcW w:w="566"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851B2A1" w14:textId="77777777" w:rsidR="008E5CFF" w:rsidRPr="00791865" w:rsidRDefault="008E5CFF" w:rsidP="004556C2">
            <w:pPr>
              <w:widowControl w:val="0"/>
              <w:pBdr>
                <w:top w:val="nil"/>
                <w:left w:val="nil"/>
                <w:bottom w:val="nil"/>
                <w:right w:val="nil"/>
                <w:between w:val="nil"/>
              </w:pBdr>
              <w:spacing w:after="0" w:line="360" w:lineRule="auto"/>
              <w:ind w:left="-78"/>
              <w:rPr>
                <w:rFonts w:ascii="Arial" w:eastAsia="Arial" w:hAnsi="Arial" w:cs="Arial"/>
              </w:rPr>
            </w:pPr>
          </w:p>
        </w:tc>
        <w:tc>
          <w:tcPr>
            <w:tcW w:w="9189" w:type="dxa"/>
            <w:gridSpan w:val="10"/>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13EAD3F"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operario puede registrar a los tutores responsables de los pacientes.</w:t>
            </w:r>
          </w:p>
        </w:tc>
      </w:tr>
      <w:tr w:rsidR="008B4C3F" w:rsidRPr="00A9193D" w14:paraId="4B68F007" w14:textId="77777777" w:rsidTr="00B3628B">
        <w:trPr>
          <w:trHeight w:val="585"/>
        </w:trPr>
        <w:tc>
          <w:tcPr>
            <w:tcW w:w="566"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0BCCFD1" w14:textId="77777777" w:rsidR="008E5CFF" w:rsidRPr="00791865" w:rsidRDefault="00BA5FAB" w:rsidP="004556C2">
            <w:pPr>
              <w:pBdr>
                <w:top w:val="nil"/>
                <w:left w:val="nil"/>
                <w:bottom w:val="nil"/>
                <w:right w:val="nil"/>
                <w:between w:val="nil"/>
              </w:pBdr>
              <w:spacing w:after="0" w:line="360" w:lineRule="auto"/>
              <w:ind w:left="-78"/>
              <w:rPr>
                <w:rFonts w:ascii="Arial" w:eastAsia="Arial" w:hAnsi="Arial" w:cs="Arial"/>
              </w:rPr>
            </w:pPr>
            <w:r w:rsidRPr="00791865">
              <w:rPr>
                <w:rFonts w:ascii="Arial" w:eastAsia="Arial" w:hAnsi="Arial" w:cs="Arial"/>
              </w:rPr>
              <w:t>UR</w:t>
            </w:r>
          </w:p>
        </w:tc>
        <w:tc>
          <w:tcPr>
            <w:tcW w:w="53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67D595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3.2</w:t>
            </w:r>
          </w:p>
        </w:tc>
        <w:tc>
          <w:tcPr>
            <w:tcW w:w="144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1DA603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Acceso a la plataforma</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1A8E0A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6BEA6D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B12F62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306"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179CF3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4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90E7E6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69"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C148CC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A9193D" w14:paraId="667978A5" w14:textId="77777777" w:rsidTr="00B3628B">
        <w:trPr>
          <w:trHeight w:val="300"/>
        </w:trPr>
        <w:tc>
          <w:tcPr>
            <w:tcW w:w="566"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3CD188F"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189" w:type="dxa"/>
            <w:gridSpan w:val="10"/>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E33DB8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Solo los usuarios autorizados pueden acceder a la plataforma mediante credenciales.</w:t>
            </w:r>
          </w:p>
        </w:tc>
      </w:tr>
      <w:tr w:rsidR="008B4C3F" w:rsidRPr="00A9193D" w14:paraId="5C8B6C10" w14:textId="77777777" w:rsidTr="00B3628B">
        <w:trPr>
          <w:trHeight w:val="300"/>
        </w:trPr>
        <w:tc>
          <w:tcPr>
            <w:tcW w:w="566"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D16516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3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C3D686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3.3</w:t>
            </w:r>
          </w:p>
        </w:tc>
        <w:tc>
          <w:tcPr>
            <w:tcW w:w="144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ADB3A0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Roles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74D9C4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771D83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580903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306"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0289C5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4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101943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69"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49FABB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A9193D" w14:paraId="0F787887" w14:textId="77777777" w:rsidTr="00B3628B">
        <w:trPr>
          <w:trHeight w:val="585"/>
        </w:trPr>
        <w:tc>
          <w:tcPr>
            <w:tcW w:w="566"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BBD80D2"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189" w:type="dxa"/>
            <w:gridSpan w:val="10"/>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003DE6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permitir asignar distintos roles a los usuarios (veterinario, operario, administrador, etc.).</w:t>
            </w:r>
          </w:p>
        </w:tc>
      </w:tr>
      <w:tr w:rsidR="008B4C3F" w:rsidRPr="00A9193D" w14:paraId="5197E607" w14:textId="77777777" w:rsidTr="00B3628B">
        <w:trPr>
          <w:trHeight w:val="585"/>
        </w:trPr>
        <w:tc>
          <w:tcPr>
            <w:tcW w:w="566"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BB49BB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3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AC6E96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3.4</w:t>
            </w:r>
          </w:p>
        </w:tc>
        <w:tc>
          <w:tcPr>
            <w:tcW w:w="144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BF46B5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Recuperar contraseñas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AC76D9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FC3B9B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2B820A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306"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CC9A6F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4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F166A8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69"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A029EE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A9193D" w14:paraId="7736EF53" w14:textId="77777777" w:rsidTr="00B3628B">
        <w:trPr>
          <w:trHeight w:val="585"/>
        </w:trPr>
        <w:tc>
          <w:tcPr>
            <w:tcW w:w="566"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4B60852A"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189" w:type="dxa"/>
            <w:gridSpan w:val="10"/>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0E1884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Los usuarios deben poder recuperar su contraseña en caso de olvido mediante validación de identidad.</w:t>
            </w:r>
          </w:p>
        </w:tc>
      </w:tr>
      <w:tr w:rsidR="008B4C3F" w:rsidRPr="00A9193D" w14:paraId="0E262010" w14:textId="77777777" w:rsidTr="00B3628B">
        <w:trPr>
          <w:trHeight w:val="870"/>
        </w:trPr>
        <w:tc>
          <w:tcPr>
            <w:tcW w:w="566"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1883EF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lastRenderedPageBreak/>
              <w:t xml:space="preserve"> </w:t>
            </w:r>
          </w:p>
        </w:tc>
        <w:tc>
          <w:tcPr>
            <w:tcW w:w="53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2E3335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3.5</w:t>
            </w:r>
          </w:p>
        </w:tc>
        <w:tc>
          <w:tcPr>
            <w:tcW w:w="144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13636C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Validación de campos obligatorios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7E0286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7B463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41B8C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306"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D5A430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4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AC9EE68"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969" w:type="dxa"/>
            <w:gridSpan w:val="2"/>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FCBF29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r>
      <w:tr w:rsidR="008E5CFF" w:rsidRPr="00A9193D" w14:paraId="253F4958" w14:textId="77777777" w:rsidTr="00B3628B">
        <w:trPr>
          <w:trHeight w:val="585"/>
        </w:trPr>
        <w:tc>
          <w:tcPr>
            <w:tcW w:w="566"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7A8C8CC"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189" w:type="dxa"/>
            <w:gridSpan w:val="10"/>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12C22C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validar el ingreso obligatorio de ciertos campos durante el registro o edición de datos.</w:t>
            </w:r>
          </w:p>
        </w:tc>
      </w:tr>
    </w:tbl>
    <w:p w14:paraId="02143632" w14:textId="5C1854BF" w:rsidR="008E5CFF" w:rsidRPr="00B3628B" w:rsidRDefault="00B3628B" w:rsidP="00B3628B">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p>
    <w:p w14:paraId="4737C60F" w14:textId="7A6D7CF0" w:rsidR="00710604" w:rsidRPr="00791865" w:rsidRDefault="00FE4915" w:rsidP="00FE4915">
      <w:pPr>
        <w:pStyle w:val="Sinespaciado"/>
        <w:rPr>
          <w:rFonts w:cs="Arial"/>
        </w:rPr>
      </w:pPr>
      <w:bookmarkStart w:id="106" w:name="_Toc201111920"/>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6</w:t>
      </w:r>
      <w:r w:rsidR="009E79A0">
        <w:fldChar w:fldCharType="end"/>
      </w:r>
      <w:r>
        <w:t xml:space="preserve"> </w:t>
      </w:r>
      <w:r w:rsidRPr="00337958">
        <w:t>Tabla de UR: Gestión Financiera</w:t>
      </w:r>
      <w:bookmarkEnd w:id="106"/>
    </w:p>
    <w:tbl>
      <w:tblPr>
        <w:tblStyle w:val="affffffff4"/>
        <w:tblW w:w="9639"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7"/>
        <w:gridCol w:w="567"/>
        <w:gridCol w:w="1418"/>
        <w:gridCol w:w="1276"/>
        <w:gridCol w:w="1134"/>
        <w:gridCol w:w="1259"/>
        <w:gridCol w:w="1150"/>
        <w:gridCol w:w="1418"/>
        <w:gridCol w:w="850"/>
      </w:tblGrid>
      <w:tr w:rsidR="00867CF8" w:rsidRPr="00791865" w14:paraId="4829F70C" w14:textId="77777777" w:rsidTr="00791865">
        <w:trPr>
          <w:trHeight w:val="67"/>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C6FBFAE" w14:textId="77777777" w:rsidR="008E5CFF" w:rsidRPr="00791865" w:rsidRDefault="00BA5FAB" w:rsidP="004556C2">
            <w:pPr>
              <w:pBdr>
                <w:top w:val="nil"/>
                <w:left w:val="nil"/>
                <w:bottom w:val="nil"/>
                <w:right w:val="nil"/>
                <w:between w:val="nil"/>
              </w:pBdr>
              <w:spacing w:after="0" w:line="360" w:lineRule="auto"/>
              <w:ind w:left="-134" w:firstLine="78"/>
              <w:rPr>
                <w:rFonts w:ascii="Arial" w:eastAsia="Arial" w:hAnsi="Arial" w:cs="Arial"/>
              </w:rPr>
            </w:pPr>
            <w:r w:rsidRPr="00791865">
              <w:rPr>
                <w:rFonts w:ascii="Arial" w:eastAsia="Arial" w:hAnsi="Arial" w:cs="Arial"/>
              </w:rPr>
              <w:t>4.-</w:t>
            </w:r>
          </w:p>
        </w:tc>
        <w:tc>
          <w:tcPr>
            <w:tcW w:w="1985"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461953CC"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Gestión Financiera</w:t>
            </w:r>
          </w:p>
        </w:tc>
        <w:tc>
          <w:tcPr>
            <w:tcW w:w="1276"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54B0A4EE"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Necesidad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17B426EA"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Prioridad</w:t>
            </w:r>
          </w:p>
        </w:tc>
        <w:tc>
          <w:tcPr>
            <w:tcW w:w="1259"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75459A6C"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Estabilidad</w:t>
            </w:r>
          </w:p>
        </w:tc>
        <w:tc>
          <w:tcPr>
            <w:tcW w:w="1150"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0A422304"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Claridad</w:t>
            </w:r>
          </w:p>
        </w:tc>
        <w:tc>
          <w:tcPr>
            <w:tcW w:w="1418"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645F4A5" w14:textId="717BC4B1"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Verificac</w:t>
            </w:r>
            <w:r w:rsidR="008B4C3F" w:rsidRPr="00791865">
              <w:rPr>
                <w:rFonts w:ascii="Arial" w:eastAsia="Arial" w:hAnsi="Arial" w:cs="Arial"/>
              </w:rPr>
              <w:t>i</w:t>
            </w:r>
            <w:r w:rsidRPr="00791865">
              <w:rPr>
                <w:rFonts w:ascii="Arial" w:eastAsia="Arial" w:hAnsi="Arial" w:cs="Arial"/>
              </w:rPr>
              <w:t>ón</w:t>
            </w:r>
          </w:p>
        </w:tc>
        <w:tc>
          <w:tcPr>
            <w:tcW w:w="850"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64C72D83"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Fuente</w:t>
            </w:r>
          </w:p>
        </w:tc>
      </w:tr>
      <w:tr w:rsidR="00867CF8" w:rsidRPr="00791865" w14:paraId="2C6D56AA"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0CF755E3" w14:textId="77777777" w:rsidR="008E5CFF" w:rsidRPr="00791865" w:rsidRDefault="00BA5FAB" w:rsidP="004556C2">
            <w:pPr>
              <w:pBdr>
                <w:top w:val="nil"/>
                <w:left w:val="nil"/>
                <w:bottom w:val="nil"/>
                <w:right w:val="nil"/>
                <w:between w:val="nil"/>
              </w:pBdr>
              <w:spacing w:after="0" w:line="360" w:lineRule="auto"/>
              <w:ind w:left="-62"/>
              <w:rPr>
                <w:rFonts w:ascii="Arial" w:eastAsia="Arial" w:hAnsi="Arial" w:cs="Arial"/>
              </w:rPr>
            </w:pPr>
            <w:r w:rsidRPr="00791865">
              <w:rPr>
                <w:rFonts w:ascii="Arial" w:eastAsia="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7A6A6B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4.1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F570F6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Pagos y Abonos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9F7AAF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67259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59"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91AEE5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9369EE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F7AE43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891621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791865" w14:paraId="31CD0B15"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79A27BB7"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971120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operario puede registrar pagos y abonos realizados por los tutores.</w:t>
            </w:r>
          </w:p>
        </w:tc>
      </w:tr>
      <w:tr w:rsidR="00867CF8" w:rsidRPr="00791865" w14:paraId="0C9558BB"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222EE02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B58E7A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4.2</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CBB6B6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Costos transparentes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D1311D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F9F9E3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259"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985D0F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DAF636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C85836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90E81C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r>
      <w:tr w:rsidR="008E5CFF" w:rsidRPr="00791865" w14:paraId="34AF1647"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879C291"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22A1D3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mostrar de forma clara y detallada los costos asociados a cada servicio.</w:t>
            </w:r>
          </w:p>
        </w:tc>
      </w:tr>
    </w:tbl>
    <w:p w14:paraId="24D56742" w14:textId="16A396AF" w:rsidR="00710604" w:rsidRPr="00FE4915" w:rsidRDefault="00B3628B" w:rsidP="00FE4915">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r w:rsidR="00BA5FAB" w:rsidRPr="00CF76B9">
        <w:rPr>
          <w:rFonts w:ascii="Arial" w:eastAsia="Arial" w:hAnsi="Arial" w:cs="Arial"/>
        </w:rPr>
        <w:t xml:space="preserve"> </w:t>
      </w:r>
    </w:p>
    <w:p w14:paraId="783A79CC" w14:textId="2690DF4C" w:rsidR="00FE4915" w:rsidRDefault="00FE4915" w:rsidP="00FE4915">
      <w:pPr>
        <w:pStyle w:val="Sinespaciado"/>
      </w:pPr>
      <w:bookmarkStart w:id="107" w:name="_Toc201111921"/>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7</w:t>
      </w:r>
      <w:r w:rsidR="009E79A0">
        <w:fldChar w:fldCharType="end"/>
      </w:r>
      <w:r>
        <w:t xml:space="preserve"> </w:t>
      </w:r>
      <w:r w:rsidRPr="00EA4E6A">
        <w:t>Tabla de UR: Comunicación y Mensajería</w:t>
      </w:r>
      <w:bookmarkEnd w:id="107"/>
    </w:p>
    <w:tbl>
      <w:tblPr>
        <w:tblStyle w:val="affffffff5"/>
        <w:tblW w:w="9639"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7"/>
        <w:gridCol w:w="567"/>
        <w:gridCol w:w="1418"/>
        <w:gridCol w:w="1284"/>
        <w:gridCol w:w="1134"/>
        <w:gridCol w:w="1259"/>
        <w:gridCol w:w="1148"/>
        <w:gridCol w:w="1428"/>
        <w:gridCol w:w="834"/>
      </w:tblGrid>
      <w:tr w:rsidR="00867CF8" w:rsidRPr="008A35DD" w14:paraId="2448A226" w14:textId="77777777" w:rsidTr="00B3628B">
        <w:trPr>
          <w:trHeight w:val="385"/>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B59097A" w14:textId="77777777" w:rsidR="008E5CFF" w:rsidRPr="00791865" w:rsidRDefault="00BA5FAB" w:rsidP="004556C2">
            <w:pPr>
              <w:pBdr>
                <w:top w:val="nil"/>
                <w:left w:val="nil"/>
                <w:bottom w:val="nil"/>
                <w:right w:val="nil"/>
                <w:between w:val="nil"/>
              </w:pBdr>
              <w:spacing w:after="0" w:line="360" w:lineRule="auto"/>
              <w:ind w:left="-56"/>
              <w:rPr>
                <w:rFonts w:ascii="Arial" w:eastAsia="Arial" w:hAnsi="Arial" w:cs="Arial"/>
              </w:rPr>
            </w:pPr>
            <w:r w:rsidRPr="00791865">
              <w:rPr>
                <w:rFonts w:ascii="Arial" w:eastAsia="Arial" w:hAnsi="Arial" w:cs="Arial"/>
              </w:rPr>
              <w:t>5.-</w:t>
            </w:r>
          </w:p>
        </w:tc>
        <w:tc>
          <w:tcPr>
            <w:tcW w:w="1985"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61CD5639"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Comunicación y Mensajería</w:t>
            </w:r>
          </w:p>
        </w:tc>
        <w:tc>
          <w:tcPr>
            <w:tcW w:w="128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1D71BECC"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Necesidad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2FB155C7"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Prioridad</w:t>
            </w:r>
          </w:p>
        </w:tc>
        <w:tc>
          <w:tcPr>
            <w:tcW w:w="1259"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41347993"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Estabilidad</w:t>
            </w:r>
          </w:p>
        </w:tc>
        <w:tc>
          <w:tcPr>
            <w:tcW w:w="1148"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1528E4C8"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Claridad</w:t>
            </w:r>
          </w:p>
        </w:tc>
        <w:tc>
          <w:tcPr>
            <w:tcW w:w="1428"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5CDD811B"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Verificación</w:t>
            </w:r>
          </w:p>
        </w:tc>
        <w:tc>
          <w:tcPr>
            <w:tcW w:w="8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38AEC858" w14:textId="77777777" w:rsidR="008E5CFF" w:rsidRPr="00791865" w:rsidRDefault="00BA5FAB" w:rsidP="004556C2">
            <w:pPr>
              <w:pBdr>
                <w:top w:val="nil"/>
                <w:left w:val="nil"/>
                <w:bottom w:val="nil"/>
                <w:right w:val="nil"/>
                <w:between w:val="nil"/>
              </w:pBdr>
              <w:spacing w:after="0" w:line="360" w:lineRule="auto"/>
              <w:ind w:left="-79"/>
              <w:rPr>
                <w:rFonts w:ascii="Arial" w:eastAsia="Arial" w:hAnsi="Arial" w:cs="Arial"/>
              </w:rPr>
            </w:pPr>
            <w:r w:rsidRPr="00791865">
              <w:rPr>
                <w:rFonts w:ascii="Arial" w:eastAsia="Arial" w:hAnsi="Arial" w:cs="Arial"/>
              </w:rPr>
              <w:t>Fuente</w:t>
            </w:r>
          </w:p>
        </w:tc>
      </w:tr>
      <w:tr w:rsidR="00867CF8" w:rsidRPr="008A35DD" w14:paraId="4A380B74" w14:textId="77777777" w:rsidTr="00B3628B">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1815EE7" w14:textId="77777777" w:rsidR="008E5CFF" w:rsidRPr="00791865" w:rsidRDefault="00BA5FAB" w:rsidP="004556C2">
            <w:pPr>
              <w:pBdr>
                <w:top w:val="nil"/>
                <w:left w:val="nil"/>
                <w:bottom w:val="nil"/>
                <w:right w:val="nil"/>
                <w:between w:val="nil"/>
              </w:pBdr>
              <w:spacing w:after="0" w:line="360" w:lineRule="auto"/>
              <w:ind w:left="-56"/>
              <w:rPr>
                <w:rFonts w:ascii="Arial" w:eastAsia="Arial" w:hAnsi="Arial" w:cs="Arial"/>
              </w:rPr>
            </w:pPr>
            <w:r w:rsidRPr="00791865">
              <w:rPr>
                <w:rFonts w:ascii="Arial" w:eastAsia="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B22884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5.1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6D1F24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Bandeja de mensajes</w:t>
            </w:r>
          </w:p>
        </w:tc>
        <w:tc>
          <w:tcPr>
            <w:tcW w:w="128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F47ED9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571F63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259"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FFEB52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14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979777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42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3E8A3D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EE31F6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r>
      <w:tr w:rsidR="008E5CFF" w:rsidRPr="008A35DD" w14:paraId="03D2FC56" w14:textId="77777777" w:rsidTr="00B3628B">
        <w:trPr>
          <w:trHeight w:val="585"/>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31C4FF5"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0345CA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El sistema debe contar con una bandeja de entrada y salida para mensajes entre usuarios de la plataforma.</w:t>
            </w:r>
          </w:p>
        </w:tc>
      </w:tr>
    </w:tbl>
    <w:p w14:paraId="38F711B6" w14:textId="489A961A" w:rsidR="00710604" w:rsidRPr="00FE4915" w:rsidRDefault="00B3628B" w:rsidP="00FE4915">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r w:rsidR="00BA5FAB" w:rsidRPr="00CF76B9">
        <w:rPr>
          <w:rFonts w:ascii="Arial" w:eastAsia="Arial" w:hAnsi="Arial" w:cs="Arial"/>
        </w:rPr>
        <w:t xml:space="preserve"> </w:t>
      </w:r>
    </w:p>
    <w:p w14:paraId="5C9BEC7F" w14:textId="0F1D0B6A" w:rsidR="00FE4915" w:rsidRDefault="00FE4915" w:rsidP="00FE4915">
      <w:pPr>
        <w:pStyle w:val="Sinespaciado"/>
      </w:pPr>
      <w:bookmarkStart w:id="108" w:name="_Toc201111922"/>
      <w:r>
        <w:t xml:space="preserve">Tabla </w:t>
      </w:r>
      <w:r w:rsidR="009E79A0">
        <w:fldChar w:fldCharType="begin"/>
      </w:r>
      <w:r w:rsidR="009E79A0">
        <w:instrText xml:space="preserve"> STYLEREF 1 \s </w:instrText>
      </w:r>
      <w:r w:rsidR="009E79A0">
        <w:fldChar w:fldCharType="separate"/>
      </w:r>
      <w:r w:rsidR="009E79A0">
        <w:rPr>
          <w:noProof/>
        </w:rPr>
        <w:t>4</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8</w:t>
      </w:r>
      <w:r w:rsidR="009E79A0">
        <w:fldChar w:fldCharType="end"/>
      </w:r>
      <w:r>
        <w:t xml:space="preserve"> </w:t>
      </w:r>
      <w:r w:rsidRPr="00924008">
        <w:t>Tabla de UR: Documentos, Recetas y Exportaciones</w:t>
      </w:r>
      <w:bookmarkEnd w:id="108"/>
    </w:p>
    <w:tbl>
      <w:tblPr>
        <w:tblStyle w:val="affffffff6"/>
        <w:tblW w:w="9639"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7"/>
        <w:gridCol w:w="567"/>
        <w:gridCol w:w="1418"/>
        <w:gridCol w:w="1276"/>
        <w:gridCol w:w="1134"/>
        <w:gridCol w:w="1275"/>
        <w:gridCol w:w="1134"/>
        <w:gridCol w:w="1418"/>
        <w:gridCol w:w="850"/>
      </w:tblGrid>
      <w:tr w:rsidR="008E5CFF" w:rsidRPr="00867CF8" w14:paraId="46965CCE" w14:textId="77777777" w:rsidTr="00791865">
        <w:trPr>
          <w:trHeight w:val="237"/>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7227B5F7" w14:textId="77777777" w:rsidR="008E5CFF" w:rsidRPr="00791865" w:rsidRDefault="00BA5FAB" w:rsidP="004556C2">
            <w:pPr>
              <w:pBdr>
                <w:top w:val="nil"/>
                <w:left w:val="nil"/>
                <w:bottom w:val="nil"/>
                <w:right w:val="nil"/>
                <w:between w:val="nil"/>
              </w:pBdr>
              <w:spacing w:line="360" w:lineRule="auto"/>
              <w:ind w:left="-84"/>
              <w:jc w:val="both"/>
              <w:rPr>
                <w:rFonts w:ascii="Arial" w:hAnsi="Arial" w:cs="Arial"/>
              </w:rPr>
            </w:pPr>
            <w:r w:rsidRPr="00791865">
              <w:rPr>
                <w:rFonts w:ascii="Arial" w:hAnsi="Arial" w:cs="Arial"/>
              </w:rPr>
              <w:t>6.-</w:t>
            </w:r>
          </w:p>
        </w:tc>
        <w:tc>
          <w:tcPr>
            <w:tcW w:w="1985" w:type="dxa"/>
            <w:gridSpan w:val="2"/>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787CB57F" w14:textId="77777777" w:rsidR="008E5CFF" w:rsidRPr="00791865" w:rsidRDefault="00BA5FAB" w:rsidP="004556C2">
            <w:pPr>
              <w:pBdr>
                <w:top w:val="nil"/>
                <w:left w:val="nil"/>
                <w:bottom w:val="nil"/>
                <w:right w:val="nil"/>
                <w:between w:val="nil"/>
              </w:pBdr>
              <w:spacing w:line="360" w:lineRule="auto"/>
              <w:ind w:left="-84"/>
              <w:jc w:val="both"/>
              <w:rPr>
                <w:rFonts w:ascii="Arial" w:hAnsi="Arial" w:cs="Arial"/>
              </w:rPr>
            </w:pPr>
            <w:r w:rsidRPr="00791865">
              <w:rPr>
                <w:rFonts w:ascii="Arial" w:hAnsi="Arial" w:cs="Arial"/>
              </w:rPr>
              <w:t>Documentos, Recetas y Exportaciones</w:t>
            </w:r>
          </w:p>
        </w:tc>
        <w:tc>
          <w:tcPr>
            <w:tcW w:w="1276"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634BB136"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Necesidad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69DA49FE"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Prioridad</w:t>
            </w:r>
          </w:p>
        </w:tc>
        <w:tc>
          <w:tcPr>
            <w:tcW w:w="1275"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76558C42"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Estabilidad</w:t>
            </w:r>
          </w:p>
        </w:tc>
        <w:tc>
          <w:tcPr>
            <w:tcW w:w="1134"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4AF2AAE6"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Claridad</w:t>
            </w:r>
          </w:p>
        </w:tc>
        <w:tc>
          <w:tcPr>
            <w:tcW w:w="1418"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5A931B2F"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Verificación</w:t>
            </w:r>
          </w:p>
        </w:tc>
        <w:tc>
          <w:tcPr>
            <w:tcW w:w="850" w:type="dxa"/>
            <w:tcBorders>
              <w:top w:val="single" w:sz="8" w:space="0" w:color="000000"/>
              <w:left w:val="nil"/>
              <w:bottom w:val="single" w:sz="8" w:space="0" w:color="000000"/>
              <w:right w:val="single" w:sz="8" w:space="0" w:color="000000"/>
            </w:tcBorders>
            <w:shd w:val="clear" w:color="auto" w:fill="auto"/>
            <w:tcMar>
              <w:top w:w="0" w:type="dxa"/>
              <w:left w:w="80" w:type="dxa"/>
              <w:bottom w:w="0" w:type="dxa"/>
              <w:right w:w="80" w:type="dxa"/>
            </w:tcMar>
          </w:tcPr>
          <w:p w14:paraId="5886CDEA" w14:textId="77777777" w:rsidR="008E5CFF" w:rsidRPr="00791865" w:rsidRDefault="00BA5FAB" w:rsidP="004556C2">
            <w:pPr>
              <w:pBdr>
                <w:top w:val="nil"/>
                <w:left w:val="nil"/>
                <w:bottom w:val="nil"/>
                <w:right w:val="nil"/>
                <w:between w:val="nil"/>
              </w:pBdr>
              <w:spacing w:after="0" w:line="360" w:lineRule="auto"/>
              <w:ind w:left="-84"/>
              <w:rPr>
                <w:rFonts w:ascii="Arial" w:eastAsia="Arial" w:hAnsi="Arial" w:cs="Arial"/>
              </w:rPr>
            </w:pPr>
            <w:r w:rsidRPr="00791865">
              <w:rPr>
                <w:rFonts w:ascii="Arial" w:eastAsia="Arial" w:hAnsi="Arial" w:cs="Arial"/>
              </w:rPr>
              <w:t>Fuente</w:t>
            </w:r>
          </w:p>
        </w:tc>
      </w:tr>
      <w:tr w:rsidR="008E5CFF" w:rsidRPr="00867CF8" w14:paraId="5C7CCE2B"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17319AA"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7AC4589"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6.1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6F443C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Recetas medicas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3D90D2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8DB2FC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BC469C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91B405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57F971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AD4B05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867CF8" w14:paraId="2450F9C8"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AFE310C"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4AC62A4"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El operario puede generar recetas médicas ingresadas por el veterinario.</w:t>
            </w:r>
          </w:p>
        </w:tc>
      </w:tr>
      <w:tr w:rsidR="008134D6" w:rsidRPr="00867CF8" w14:paraId="31F09F9B"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518B3D14"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UR</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5B316C8"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6.2</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27DF3C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PDF de recetas</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4FE4CE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AD8D617"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B9A159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13ADE2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A6A578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CAC1D6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r>
      <w:tr w:rsidR="008E5CFF" w:rsidRPr="00867CF8" w14:paraId="23071DE5"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7727D712"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E72BE9B"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El sistema debe permitir generar recetas en formato PDF para entrega digital o impresión.</w:t>
            </w:r>
          </w:p>
        </w:tc>
      </w:tr>
      <w:tr w:rsidR="008134D6" w:rsidRPr="00867CF8" w14:paraId="50F678BB"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6312AF02"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5ED0D13E"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6.3</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BF8187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Impresión única</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7D0022C"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1F0238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4</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48EFDA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CA6D2A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6ED2836"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32C9901"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867CF8" w14:paraId="1423B891"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A826EB5"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8DDE841"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Cada receta debe tener una opción de impresión única para evitar duplicados innecesarios.</w:t>
            </w:r>
          </w:p>
        </w:tc>
      </w:tr>
      <w:tr w:rsidR="008134D6" w:rsidRPr="00867CF8" w14:paraId="4C3B9B3A" w14:textId="77777777" w:rsidTr="00791865">
        <w:trPr>
          <w:trHeight w:val="585"/>
        </w:trPr>
        <w:tc>
          <w:tcPr>
            <w:tcW w:w="567" w:type="dxa"/>
            <w:vMerge w:val="restart"/>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396C59EF"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0CC2F5B4"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6.4</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E589FA2"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Exportar PDF</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18F0C7E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8315EF3"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3</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9148A69"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40EBAD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4224B4E"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2AFC595"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2</w:t>
            </w:r>
          </w:p>
        </w:tc>
      </w:tr>
      <w:tr w:rsidR="008E5CFF" w:rsidRPr="00867CF8" w14:paraId="61C045B9" w14:textId="77777777" w:rsidTr="00791865">
        <w:trPr>
          <w:trHeight w:val="300"/>
        </w:trPr>
        <w:tc>
          <w:tcPr>
            <w:tcW w:w="567" w:type="dxa"/>
            <w:vMerge/>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25BEDF75" w14:textId="77777777" w:rsidR="008E5CFF" w:rsidRPr="00791865" w:rsidRDefault="008E5CFF" w:rsidP="004556C2">
            <w:pPr>
              <w:widowControl w:val="0"/>
              <w:pBdr>
                <w:top w:val="nil"/>
                <w:left w:val="nil"/>
                <w:bottom w:val="nil"/>
                <w:right w:val="nil"/>
                <w:between w:val="nil"/>
              </w:pBdr>
              <w:spacing w:after="0" w:line="360" w:lineRule="auto"/>
              <w:rPr>
                <w:rFonts w:ascii="Arial" w:eastAsia="Arial" w:hAnsi="Arial" w:cs="Arial"/>
              </w:rPr>
            </w:pP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68F47C0"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El sistema debe permitir exportar fichas clínicas, recetas y otros documentos en formato PDF.</w:t>
            </w:r>
          </w:p>
        </w:tc>
      </w:tr>
      <w:tr w:rsidR="008134D6" w:rsidRPr="00867CF8" w14:paraId="7DB8289E" w14:textId="77777777" w:rsidTr="00791865">
        <w:trPr>
          <w:trHeight w:val="585"/>
        </w:trPr>
        <w:tc>
          <w:tcPr>
            <w:tcW w:w="567" w:type="dxa"/>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283FB428"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 xml:space="preserve"> </w:t>
            </w:r>
          </w:p>
        </w:tc>
        <w:tc>
          <w:tcPr>
            <w:tcW w:w="567"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EEF363A"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6.5</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2A0024CA"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Firma Digital</w:t>
            </w:r>
          </w:p>
        </w:tc>
        <w:tc>
          <w:tcPr>
            <w:tcW w:w="1276"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2902B6D"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FDEF0D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4</w:t>
            </w:r>
          </w:p>
        </w:tc>
        <w:tc>
          <w:tcPr>
            <w:tcW w:w="1275"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36C9D500"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134"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77FD2E9F"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1418"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46F290DB"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c>
          <w:tcPr>
            <w:tcW w:w="850" w:type="dxa"/>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2AC0E94" w14:textId="77777777" w:rsidR="008E5CFF" w:rsidRPr="00791865" w:rsidRDefault="00BA5FAB" w:rsidP="004556C2">
            <w:pPr>
              <w:pBdr>
                <w:top w:val="nil"/>
                <w:left w:val="nil"/>
                <w:bottom w:val="nil"/>
                <w:right w:val="nil"/>
                <w:between w:val="nil"/>
              </w:pBdr>
              <w:spacing w:after="0" w:line="360" w:lineRule="auto"/>
              <w:rPr>
                <w:rFonts w:ascii="Arial" w:eastAsia="Arial" w:hAnsi="Arial" w:cs="Arial"/>
              </w:rPr>
            </w:pPr>
            <w:r w:rsidRPr="00791865">
              <w:rPr>
                <w:rFonts w:ascii="Arial" w:eastAsia="Arial" w:hAnsi="Arial" w:cs="Arial"/>
              </w:rPr>
              <w:t xml:space="preserve"> 1</w:t>
            </w:r>
          </w:p>
        </w:tc>
      </w:tr>
      <w:tr w:rsidR="008E5CFF" w:rsidRPr="00867CF8" w14:paraId="317CD54E" w14:textId="77777777" w:rsidTr="00791865">
        <w:trPr>
          <w:trHeight w:val="300"/>
        </w:trPr>
        <w:tc>
          <w:tcPr>
            <w:tcW w:w="567" w:type="dxa"/>
            <w:tcBorders>
              <w:top w:val="nil"/>
              <w:left w:val="single" w:sz="8" w:space="0" w:color="000000"/>
              <w:bottom w:val="single" w:sz="8" w:space="0" w:color="000000"/>
              <w:right w:val="single" w:sz="8" w:space="0" w:color="000000"/>
            </w:tcBorders>
            <w:shd w:val="clear" w:color="auto" w:fill="auto"/>
            <w:tcMar>
              <w:top w:w="0" w:type="dxa"/>
              <w:left w:w="80" w:type="dxa"/>
              <w:bottom w:w="0" w:type="dxa"/>
              <w:right w:w="80" w:type="dxa"/>
            </w:tcMar>
          </w:tcPr>
          <w:p w14:paraId="1CFB21F9"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lastRenderedPageBreak/>
              <w:t xml:space="preserve"> </w:t>
            </w:r>
          </w:p>
        </w:tc>
        <w:tc>
          <w:tcPr>
            <w:tcW w:w="9072" w:type="dxa"/>
            <w:gridSpan w:val="8"/>
            <w:tcBorders>
              <w:top w:val="nil"/>
              <w:left w:val="nil"/>
              <w:bottom w:val="single" w:sz="8" w:space="0" w:color="000000"/>
              <w:right w:val="single" w:sz="8" w:space="0" w:color="000000"/>
            </w:tcBorders>
            <w:shd w:val="clear" w:color="auto" w:fill="auto"/>
            <w:tcMar>
              <w:top w:w="0" w:type="dxa"/>
              <w:left w:w="80" w:type="dxa"/>
              <w:bottom w:w="0" w:type="dxa"/>
              <w:right w:w="80" w:type="dxa"/>
            </w:tcMar>
          </w:tcPr>
          <w:p w14:paraId="69530893" w14:textId="77777777" w:rsidR="008E5CFF" w:rsidRPr="00791865" w:rsidRDefault="00BA5FAB" w:rsidP="004556C2">
            <w:pPr>
              <w:pBdr>
                <w:top w:val="nil"/>
                <w:left w:val="nil"/>
                <w:bottom w:val="nil"/>
                <w:right w:val="nil"/>
                <w:between w:val="nil"/>
              </w:pBdr>
              <w:spacing w:line="360" w:lineRule="auto"/>
              <w:jc w:val="both"/>
              <w:rPr>
                <w:rFonts w:ascii="Arial" w:hAnsi="Arial" w:cs="Arial"/>
              </w:rPr>
            </w:pPr>
            <w:r w:rsidRPr="00791865">
              <w:rPr>
                <w:rFonts w:ascii="Arial" w:hAnsi="Arial" w:cs="Arial"/>
              </w:rPr>
              <w:t>Las recetas y documentos pueden incluir firma digital del veterinario responsable.</w:t>
            </w:r>
          </w:p>
        </w:tc>
      </w:tr>
    </w:tbl>
    <w:p w14:paraId="1D0FEC60" w14:textId="58AAE439" w:rsidR="008E5CFF" w:rsidRPr="00B3628B" w:rsidRDefault="00B3628B" w:rsidP="00B3628B">
      <w:pPr>
        <w:spacing w:before="240" w:after="240" w:line="360" w:lineRule="auto"/>
        <w:ind w:left="1440"/>
        <w:jc w:val="right"/>
        <w:rPr>
          <w:rFonts w:ascii="Arial" w:eastAsia="Arial" w:hAnsi="Arial" w:cs="Arial"/>
          <w:i/>
          <w:iCs/>
          <w:color w:val="000000" w:themeColor="text1"/>
          <w:sz w:val="22"/>
          <w:szCs w:val="22"/>
        </w:rPr>
      </w:pPr>
      <w:r w:rsidRPr="00B3628B">
        <w:rPr>
          <w:rFonts w:ascii="Arial" w:eastAsia="Arial" w:hAnsi="Arial" w:cs="Arial"/>
          <w:i/>
          <w:iCs/>
          <w:color w:val="000000" w:themeColor="text1"/>
          <w:sz w:val="22"/>
          <w:szCs w:val="22"/>
        </w:rPr>
        <w:t>Fuente: Requerimientos de usuario definidos por los estudiantes participantes del proyecto con fines académicos, como parte del curso Ingeniería de Software I (2025), Universidad Andrés Bello.</w:t>
      </w:r>
    </w:p>
    <w:p w14:paraId="06EBECF4" w14:textId="77777777" w:rsidR="008E5CFF" w:rsidRDefault="008E5CFF" w:rsidP="004556C2">
      <w:pPr>
        <w:pBdr>
          <w:top w:val="nil"/>
          <w:left w:val="nil"/>
          <w:bottom w:val="nil"/>
          <w:right w:val="nil"/>
          <w:between w:val="nil"/>
        </w:pBdr>
        <w:spacing w:after="0" w:line="360" w:lineRule="auto"/>
        <w:rPr>
          <w:rFonts w:ascii="Arial" w:eastAsia="Arial" w:hAnsi="Arial" w:cs="Arial"/>
        </w:rPr>
      </w:pPr>
    </w:p>
    <w:p w14:paraId="05BE4C25" w14:textId="77777777" w:rsidR="00AC6DDF" w:rsidRDefault="00AC6DDF" w:rsidP="004556C2">
      <w:pPr>
        <w:pBdr>
          <w:top w:val="nil"/>
          <w:left w:val="nil"/>
          <w:bottom w:val="nil"/>
          <w:right w:val="nil"/>
          <w:between w:val="nil"/>
        </w:pBdr>
        <w:spacing w:after="0" w:line="360" w:lineRule="auto"/>
        <w:rPr>
          <w:rFonts w:ascii="Arial" w:eastAsia="Arial" w:hAnsi="Arial" w:cs="Arial"/>
        </w:rPr>
      </w:pPr>
    </w:p>
    <w:p w14:paraId="6194077F" w14:textId="77777777" w:rsidR="00AC6DDF" w:rsidRDefault="00AC6DDF" w:rsidP="004556C2">
      <w:pPr>
        <w:pBdr>
          <w:top w:val="nil"/>
          <w:left w:val="nil"/>
          <w:bottom w:val="nil"/>
          <w:right w:val="nil"/>
          <w:between w:val="nil"/>
        </w:pBdr>
        <w:spacing w:after="0" w:line="360" w:lineRule="auto"/>
        <w:rPr>
          <w:rFonts w:ascii="Arial" w:eastAsia="Arial" w:hAnsi="Arial" w:cs="Arial"/>
        </w:rPr>
      </w:pPr>
    </w:p>
    <w:p w14:paraId="00310D0D" w14:textId="5EC6D534" w:rsidR="00AC6DDF" w:rsidRDefault="00AC6DDF" w:rsidP="004556C2">
      <w:pPr>
        <w:pBdr>
          <w:top w:val="nil"/>
          <w:left w:val="nil"/>
          <w:bottom w:val="nil"/>
          <w:right w:val="nil"/>
          <w:between w:val="nil"/>
        </w:pBdr>
        <w:spacing w:after="0" w:line="360" w:lineRule="auto"/>
        <w:rPr>
          <w:rFonts w:ascii="Arial" w:eastAsia="Arial" w:hAnsi="Arial" w:cs="Arial"/>
        </w:rPr>
      </w:pPr>
    </w:p>
    <w:p w14:paraId="39D8614D" w14:textId="2A9F8D03" w:rsidR="006E2A1D" w:rsidRDefault="006E2A1D" w:rsidP="004556C2">
      <w:pPr>
        <w:pBdr>
          <w:top w:val="nil"/>
          <w:left w:val="nil"/>
          <w:bottom w:val="nil"/>
          <w:right w:val="nil"/>
          <w:between w:val="nil"/>
        </w:pBdr>
        <w:spacing w:after="0" w:line="360" w:lineRule="auto"/>
        <w:rPr>
          <w:rFonts w:ascii="Arial" w:eastAsia="Arial" w:hAnsi="Arial" w:cs="Arial"/>
        </w:rPr>
      </w:pPr>
    </w:p>
    <w:p w14:paraId="72D36472" w14:textId="2FCB0E0D" w:rsidR="006E2A1D" w:rsidRDefault="006E2A1D" w:rsidP="004556C2">
      <w:pPr>
        <w:pBdr>
          <w:top w:val="nil"/>
          <w:left w:val="nil"/>
          <w:bottom w:val="nil"/>
          <w:right w:val="nil"/>
          <w:between w:val="nil"/>
        </w:pBdr>
        <w:spacing w:after="0" w:line="360" w:lineRule="auto"/>
        <w:rPr>
          <w:rFonts w:ascii="Arial" w:eastAsia="Arial" w:hAnsi="Arial" w:cs="Arial"/>
        </w:rPr>
      </w:pPr>
    </w:p>
    <w:p w14:paraId="40E3C562" w14:textId="19E3A997" w:rsidR="006E2A1D" w:rsidRDefault="006E2A1D" w:rsidP="004556C2">
      <w:pPr>
        <w:pBdr>
          <w:top w:val="nil"/>
          <w:left w:val="nil"/>
          <w:bottom w:val="nil"/>
          <w:right w:val="nil"/>
          <w:between w:val="nil"/>
        </w:pBdr>
        <w:spacing w:after="0" w:line="360" w:lineRule="auto"/>
        <w:rPr>
          <w:rFonts w:ascii="Arial" w:eastAsia="Arial" w:hAnsi="Arial" w:cs="Arial"/>
        </w:rPr>
      </w:pPr>
    </w:p>
    <w:p w14:paraId="228FBDA5" w14:textId="64D607DA" w:rsidR="006E2A1D" w:rsidRDefault="006E2A1D" w:rsidP="004556C2">
      <w:pPr>
        <w:pBdr>
          <w:top w:val="nil"/>
          <w:left w:val="nil"/>
          <w:bottom w:val="nil"/>
          <w:right w:val="nil"/>
          <w:between w:val="nil"/>
        </w:pBdr>
        <w:spacing w:after="0" w:line="360" w:lineRule="auto"/>
        <w:rPr>
          <w:rFonts w:ascii="Arial" w:eastAsia="Arial" w:hAnsi="Arial" w:cs="Arial"/>
        </w:rPr>
      </w:pPr>
    </w:p>
    <w:p w14:paraId="4D0AF8BA" w14:textId="4294F52E" w:rsidR="006E2A1D" w:rsidRDefault="006E2A1D" w:rsidP="004556C2">
      <w:pPr>
        <w:pBdr>
          <w:top w:val="nil"/>
          <w:left w:val="nil"/>
          <w:bottom w:val="nil"/>
          <w:right w:val="nil"/>
          <w:between w:val="nil"/>
        </w:pBdr>
        <w:spacing w:after="0" w:line="360" w:lineRule="auto"/>
        <w:rPr>
          <w:rFonts w:ascii="Arial" w:eastAsia="Arial" w:hAnsi="Arial" w:cs="Arial"/>
        </w:rPr>
      </w:pPr>
    </w:p>
    <w:p w14:paraId="264E5593" w14:textId="1F1E84EB" w:rsidR="006E2A1D" w:rsidRDefault="006E2A1D" w:rsidP="004556C2">
      <w:pPr>
        <w:pBdr>
          <w:top w:val="nil"/>
          <w:left w:val="nil"/>
          <w:bottom w:val="nil"/>
          <w:right w:val="nil"/>
          <w:between w:val="nil"/>
        </w:pBdr>
        <w:spacing w:after="0" w:line="360" w:lineRule="auto"/>
        <w:rPr>
          <w:rFonts w:ascii="Arial" w:eastAsia="Arial" w:hAnsi="Arial" w:cs="Arial"/>
        </w:rPr>
      </w:pPr>
    </w:p>
    <w:p w14:paraId="71F4950C" w14:textId="7390AAE2" w:rsidR="006E2A1D" w:rsidRDefault="006E2A1D" w:rsidP="004556C2">
      <w:pPr>
        <w:pBdr>
          <w:top w:val="nil"/>
          <w:left w:val="nil"/>
          <w:bottom w:val="nil"/>
          <w:right w:val="nil"/>
          <w:between w:val="nil"/>
        </w:pBdr>
        <w:spacing w:after="0" w:line="360" w:lineRule="auto"/>
        <w:rPr>
          <w:rFonts w:ascii="Arial" w:eastAsia="Arial" w:hAnsi="Arial" w:cs="Arial"/>
        </w:rPr>
      </w:pPr>
    </w:p>
    <w:p w14:paraId="53343457" w14:textId="2DB40A3C" w:rsidR="006E2A1D" w:rsidRDefault="006E2A1D" w:rsidP="004556C2">
      <w:pPr>
        <w:pBdr>
          <w:top w:val="nil"/>
          <w:left w:val="nil"/>
          <w:bottom w:val="nil"/>
          <w:right w:val="nil"/>
          <w:between w:val="nil"/>
        </w:pBdr>
        <w:spacing w:after="0" w:line="360" w:lineRule="auto"/>
        <w:rPr>
          <w:rFonts w:ascii="Arial" w:eastAsia="Arial" w:hAnsi="Arial" w:cs="Arial"/>
        </w:rPr>
      </w:pPr>
    </w:p>
    <w:p w14:paraId="780DB5C3" w14:textId="7F09CA4E" w:rsidR="006E2A1D" w:rsidRDefault="006E2A1D" w:rsidP="004556C2">
      <w:pPr>
        <w:pBdr>
          <w:top w:val="nil"/>
          <w:left w:val="nil"/>
          <w:bottom w:val="nil"/>
          <w:right w:val="nil"/>
          <w:between w:val="nil"/>
        </w:pBdr>
        <w:spacing w:after="0" w:line="360" w:lineRule="auto"/>
        <w:rPr>
          <w:rFonts w:ascii="Arial" w:eastAsia="Arial" w:hAnsi="Arial" w:cs="Arial"/>
        </w:rPr>
      </w:pPr>
    </w:p>
    <w:p w14:paraId="2728CD3C" w14:textId="4781F325" w:rsidR="006E2A1D" w:rsidRDefault="006E2A1D" w:rsidP="004556C2">
      <w:pPr>
        <w:pBdr>
          <w:top w:val="nil"/>
          <w:left w:val="nil"/>
          <w:bottom w:val="nil"/>
          <w:right w:val="nil"/>
          <w:between w:val="nil"/>
        </w:pBdr>
        <w:spacing w:after="0" w:line="360" w:lineRule="auto"/>
        <w:rPr>
          <w:rFonts w:ascii="Arial" w:eastAsia="Arial" w:hAnsi="Arial" w:cs="Arial"/>
        </w:rPr>
      </w:pPr>
    </w:p>
    <w:p w14:paraId="7EAB8E0D" w14:textId="7A829051" w:rsidR="006E2A1D" w:rsidRDefault="006E2A1D" w:rsidP="004556C2">
      <w:pPr>
        <w:pBdr>
          <w:top w:val="nil"/>
          <w:left w:val="nil"/>
          <w:bottom w:val="nil"/>
          <w:right w:val="nil"/>
          <w:between w:val="nil"/>
        </w:pBdr>
        <w:spacing w:after="0" w:line="360" w:lineRule="auto"/>
        <w:rPr>
          <w:rFonts w:ascii="Arial" w:eastAsia="Arial" w:hAnsi="Arial" w:cs="Arial"/>
        </w:rPr>
      </w:pPr>
    </w:p>
    <w:p w14:paraId="355DA5EB" w14:textId="657BB8E0" w:rsidR="006E2A1D" w:rsidRDefault="006E2A1D" w:rsidP="004556C2">
      <w:pPr>
        <w:pBdr>
          <w:top w:val="nil"/>
          <w:left w:val="nil"/>
          <w:bottom w:val="nil"/>
          <w:right w:val="nil"/>
          <w:between w:val="nil"/>
        </w:pBdr>
        <w:spacing w:after="0" w:line="360" w:lineRule="auto"/>
        <w:rPr>
          <w:rFonts w:ascii="Arial" w:eastAsia="Arial" w:hAnsi="Arial" w:cs="Arial"/>
        </w:rPr>
      </w:pPr>
    </w:p>
    <w:p w14:paraId="41015374" w14:textId="5B3A39C0" w:rsidR="006E2A1D" w:rsidRDefault="006E2A1D" w:rsidP="004556C2">
      <w:pPr>
        <w:pBdr>
          <w:top w:val="nil"/>
          <w:left w:val="nil"/>
          <w:bottom w:val="nil"/>
          <w:right w:val="nil"/>
          <w:between w:val="nil"/>
        </w:pBdr>
        <w:spacing w:after="0" w:line="360" w:lineRule="auto"/>
        <w:rPr>
          <w:rFonts w:ascii="Arial" w:eastAsia="Arial" w:hAnsi="Arial" w:cs="Arial"/>
        </w:rPr>
      </w:pPr>
    </w:p>
    <w:p w14:paraId="697CDD8F" w14:textId="2DDE9A5E" w:rsidR="006E2A1D" w:rsidRDefault="006E2A1D" w:rsidP="004556C2">
      <w:pPr>
        <w:pBdr>
          <w:top w:val="nil"/>
          <w:left w:val="nil"/>
          <w:bottom w:val="nil"/>
          <w:right w:val="nil"/>
          <w:between w:val="nil"/>
        </w:pBdr>
        <w:spacing w:after="0" w:line="360" w:lineRule="auto"/>
        <w:rPr>
          <w:rFonts w:ascii="Arial" w:eastAsia="Arial" w:hAnsi="Arial" w:cs="Arial"/>
        </w:rPr>
      </w:pPr>
    </w:p>
    <w:p w14:paraId="258D3D81" w14:textId="77777777" w:rsidR="00AC6DDF" w:rsidRDefault="00AC6DDF" w:rsidP="004556C2">
      <w:pPr>
        <w:pBdr>
          <w:top w:val="nil"/>
          <w:left w:val="nil"/>
          <w:bottom w:val="nil"/>
          <w:right w:val="nil"/>
          <w:between w:val="nil"/>
        </w:pBdr>
        <w:spacing w:after="0" w:line="360" w:lineRule="auto"/>
        <w:rPr>
          <w:rFonts w:ascii="Arial" w:eastAsia="Arial" w:hAnsi="Arial" w:cs="Arial"/>
        </w:rPr>
      </w:pPr>
    </w:p>
    <w:p w14:paraId="05857D75" w14:textId="77777777" w:rsidR="00AC6DDF" w:rsidRPr="00CF76B9" w:rsidRDefault="00AC6DDF" w:rsidP="004556C2">
      <w:pPr>
        <w:pBdr>
          <w:top w:val="nil"/>
          <w:left w:val="nil"/>
          <w:bottom w:val="nil"/>
          <w:right w:val="nil"/>
          <w:between w:val="nil"/>
        </w:pBdr>
        <w:spacing w:after="0" w:line="360" w:lineRule="auto"/>
        <w:rPr>
          <w:rFonts w:ascii="Arial" w:eastAsia="Arial" w:hAnsi="Arial" w:cs="Arial"/>
        </w:rPr>
      </w:pPr>
    </w:p>
    <w:p w14:paraId="2327E937" w14:textId="77777777" w:rsidR="00FE4915" w:rsidRDefault="00FE4915">
      <w:pPr>
        <w:rPr>
          <w:rFonts w:ascii="Arial" w:eastAsia="Arial" w:hAnsi="Arial" w:cs="Arial"/>
          <w:color w:val="000000"/>
          <w:sz w:val="40"/>
          <w:szCs w:val="40"/>
        </w:rPr>
      </w:pPr>
      <w:bookmarkStart w:id="109" w:name="_Toc197459572"/>
      <w:r>
        <w:rPr>
          <w:sz w:val="40"/>
          <w:szCs w:val="40"/>
        </w:rPr>
        <w:br w:type="page"/>
      </w:r>
    </w:p>
    <w:p w14:paraId="4CEA3859" w14:textId="18C6F168" w:rsidR="00F25C24" w:rsidRDefault="00BA5FAB" w:rsidP="00FE4915">
      <w:pPr>
        <w:pStyle w:val="Ttulo1"/>
        <w:numPr>
          <w:ilvl w:val="0"/>
          <w:numId w:val="50"/>
        </w:numPr>
        <w:spacing w:line="360" w:lineRule="auto"/>
        <w:rPr>
          <w:sz w:val="40"/>
          <w:szCs w:val="40"/>
        </w:rPr>
      </w:pPr>
      <w:bookmarkStart w:id="110" w:name="_Toc201111733"/>
      <w:r w:rsidRPr="00F82852">
        <w:rPr>
          <w:sz w:val="40"/>
          <w:szCs w:val="40"/>
        </w:rPr>
        <w:lastRenderedPageBreak/>
        <w:t>Casos de Uso</w:t>
      </w:r>
      <w:bookmarkEnd w:id="109"/>
      <w:bookmarkEnd w:id="110"/>
    </w:p>
    <w:p w14:paraId="45A377C1" w14:textId="56649C4A" w:rsidR="00AF6F03" w:rsidRPr="00AF6F03" w:rsidRDefault="00AF6F03" w:rsidP="00AF6F03">
      <w:pPr>
        <w:pBdr>
          <w:top w:val="nil"/>
          <w:left w:val="nil"/>
          <w:bottom w:val="nil"/>
          <w:right w:val="nil"/>
          <w:between w:val="nil"/>
        </w:pBdr>
        <w:spacing w:after="0" w:line="360" w:lineRule="auto"/>
        <w:jc w:val="both"/>
        <w:rPr>
          <w:rFonts w:ascii="Arial" w:eastAsia="Arial" w:hAnsi="Arial" w:cs="Arial"/>
        </w:rPr>
      </w:pPr>
      <w:r w:rsidRPr="00AF6F03">
        <w:rPr>
          <w:rFonts w:ascii="Arial" w:eastAsia="Arial" w:hAnsi="Arial" w:cs="Arial"/>
        </w:rPr>
        <w:t>Esta sección presenta los principales casos de uso del sistema, los cuales representan las funcionalidades clave desde la perspectiva de los distintos actores involucrados (veterinarios, recepcionistas, tutores, entre otros). Cada caso de uso describe una interacción específica con el sistema, permitiendo trazar los requerimientos funcionales a acciones concretas y modelar el comportamiento esperado del software.</w:t>
      </w:r>
    </w:p>
    <w:p w14:paraId="47BE84FC" w14:textId="4D78026C" w:rsidR="000844C2" w:rsidRPr="00A708EB" w:rsidRDefault="543336F1" w:rsidP="004B3F9C">
      <w:pPr>
        <w:pStyle w:val="Ttulo2"/>
        <w:numPr>
          <w:ilvl w:val="0"/>
          <w:numId w:val="0"/>
        </w:numPr>
        <w:ind w:left="1418" w:hanging="720"/>
      </w:pPr>
      <w:bookmarkStart w:id="111" w:name="_Toc201111734"/>
      <w:r>
        <w:t>5.1.</w:t>
      </w:r>
      <w:r w:rsidR="000844C2" w:rsidRPr="00A708EB">
        <w:t xml:space="preserve"> Gestión de Pacientes y ficha clínica</w:t>
      </w:r>
      <w:bookmarkEnd w:id="111"/>
    </w:p>
    <w:p w14:paraId="1EFF58AA" w14:textId="77777777" w:rsidR="000D2A8F" w:rsidRDefault="000D2A8F">
      <w:pPr>
        <w:rPr>
          <w:rFonts w:ascii="Arial" w:eastAsia="Arial" w:hAnsi="Arial" w:cs="Arial"/>
        </w:rPr>
      </w:pPr>
      <w:r>
        <w:rPr>
          <w:rFonts w:ascii="Arial" w:eastAsia="Arial" w:hAnsi="Arial" w:cs="Arial"/>
        </w:rPr>
        <w:br w:type="page"/>
      </w:r>
    </w:p>
    <w:p w14:paraId="594979EC" w14:textId="61B44855" w:rsidR="00710604" w:rsidRPr="00FE4915" w:rsidRDefault="296CE650" w:rsidP="00FE4915">
      <w:pPr>
        <w:pBdr>
          <w:top w:val="nil"/>
          <w:left w:val="nil"/>
          <w:bottom w:val="nil"/>
          <w:right w:val="nil"/>
          <w:between w:val="nil"/>
        </w:pBdr>
        <w:spacing w:after="0" w:line="360" w:lineRule="auto"/>
        <w:ind w:left="1276"/>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5F380FB4" w:rsidRPr="23E7B3ED">
        <w:rPr>
          <w:rFonts w:ascii="Arial" w:eastAsia="Arial" w:hAnsi="Arial" w:cs="Arial"/>
        </w:rPr>
        <w:t>.1</w:t>
      </w:r>
      <w:r w:rsidRPr="23E7B3ED">
        <w:rPr>
          <w:rFonts w:ascii="Arial" w:eastAsia="Arial" w:hAnsi="Arial" w:cs="Arial"/>
        </w:rPr>
        <w:t>:</w:t>
      </w:r>
      <w:r w:rsidR="3BBBCCE8" w:rsidRPr="23E7B3ED">
        <w:rPr>
          <w:rFonts w:ascii="Arial" w:eastAsia="Arial" w:hAnsi="Arial" w:cs="Arial"/>
        </w:rPr>
        <w:t xml:space="preserve"> </w:t>
      </w:r>
      <w:r w:rsidRPr="23E7B3ED">
        <w:rPr>
          <w:rFonts w:ascii="Arial" w:eastAsia="Arial" w:hAnsi="Arial" w:cs="Arial"/>
        </w:rPr>
        <w:t>Registro de historial clínico del paciente. Permite al veterinario ingresar y actualizar información médica (diagnósticos, tratamientos, cirugías) de un paciente previamente registrado, asegurando la trazabilidad de los datos.</w:t>
      </w:r>
    </w:p>
    <w:p w14:paraId="33017F75" w14:textId="1D1499E7" w:rsidR="00FE4915" w:rsidRDefault="00FE4915" w:rsidP="00FE4915">
      <w:pPr>
        <w:pStyle w:val="Sinespaciado"/>
      </w:pPr>
      <w:bookmarkStart w:id="112" w:name="_Toc20111192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w:t>
      </w:r>
      <w:r w:rsidR="009E79A0">
        <w:fldChar w:fldCharType="end"/>
      </w:r>
      <w:r>
        <w:t xml:space="preserve"> </w:t>
      </w:r>
      <w:r w:rsidRPr="00203314">
        <w:t>Tabla de Caso de Uso 1</w:t>
      </w:r>
      <w:bookmarkEnd w:id="112"/>
    </w:p>
    <w:tbl>
      <w:tblPr>
        <w:tblStyle w:val="affffffff7"/>
        <w:tblW w:w="827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59"/>
        <w:gridCol w:w="5385"/>
      </w:tblGrid>
      <w:tr w:rsidR="008E5CFF" w:rsidRPr="00A91A59" w14:paraId="109293C3" w14:textId="77777777" w:rsidTr="00710604">
        <w:trPr>
          <w:trHeight w:val="600"/>
          <w:jc w:val="center"/>
        </w:trPr>
        <w:tc>
          <w:tcPr>
            <w:tcW w:w="2894" w:type="dxa"/>
            <w:gridSpan w:val="2"/>
            <w:shd w:val="clear" w:color="auto" w:fill="D9D9D9"/>
          </w:tcPr>
          <w:p w14:paraId="41C7E83E" w14:textId="09985B9D"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N°1</w:t>
            </w:r>
          </w:p>
        </w:tc>
        <w:tc>
          <w:tcPr>
            <w:tcW w:w="5385" w:type="dxa"/>
          </w:tcPr>
          <w:p w14:paraId="2D2571F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historial clínico del paciente.</w:t>
            </w:r>
          </w:p>
        </w:tc>
      </w:tr>
      <w:tr w:rsidR="008E5CFF" w:rsidRPr="00A91A59" w14:paraId="1EC12D16" w14:textId="77777777" w:rsidTr="00710604">
        <w:trPr>
          <w:trHeight w:val="795"/>
          <w:jc w:val="center"/>
        </w:trPr>
        <w:tc>
          <w:tcPr>
            <w:tcW w:w="2894" w:type="dxa"/>
            <w:gridSpan w:val="2"/>
            <w:shd w:val="clear" w:color="auto" w:fill="D9D9D9"/>
          </w:tcPr>
          <w:p w14:paraId="623B50B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89380A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tcPr>
          <w:p w14:paraId="6DBA4A4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192BADF2" w14:textId="77777777" w:rsidTr="00710604">
        <w:trPr>
          <w:trHeight w:val="795"/>
          <w:jc w:val="center"/>
        </w:trPr>
        <w:tc>
          <w:tcPr>
            <w:tcW w:w="2894" w:type="dxa"/>
            <w:gridSpan w:val="2"/>
            <w:shd w:val="clear" w:color="auto" w:fill="D9D9D9"/>
          </w:tcPr>
          <w:p w14:paraId="73EB78F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B8D4D2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tcPr>
          <w:p w14:paraId="66D51FA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historial clínico del paciente.</w:t>
            </w:r>
          </w:p>
        </w:tc>
      </w:tr>
      <w:tr w:rsidR="008E5CFF" w:rsidRPr="00A91A59" w14:paraId="311E9FE1" w14:textId="77777777" w:rsidTr="00710604">
        <w:trPr>
          <w:trHeight w:val="795"/>
          <w:jc w:val="center"/>
        </w:trPr>
        <w:tc>
          <w:tcPr>
            <w:tcW w:w="2894" w:type="dxa"/>
            <w:gridSpan w:val="2"/>
            <w:shd w:val="clear" w:color="auto" w:fill="D9D9D9"/>
          </w:tcPr>
          <w:p w14:paraId="3BBCEED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A22697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tcPr>
          <w:p w14:paraId="7535EEF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al paciente previamente registrado en el sistema.</w:t>
            </w:r>
          </w:p>
        </w:tc>
      </w:tr>
      <w:tr w:rsidR="008E5CFF" w:rsidRPr="00A91A59" w14:paraId="4C36C089" w14:textId="77777777" w:rsidTr="00710604">
        <w:trPr>
          <w:trHeight w:val="795"/>
          <w:jc w:val="center"/>
        </w:trPr>
        <w:tc>
          <w:tcPr>
            <w:tcW w:w="2894" w:type="dxa"/>
            <w:gridSpan w:val="2"/>
            <w:shd w:val="clear" w:color="auto" w:fill="D9D9D9"/>
          </w:tcPr>
          <w:p w14:paraId="7EE83C4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E5E2D5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tcPr>
          <w:p w14:paraId="6DFE34A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ingresa información clínica relacionada al paciente en el sistema.</w:t>
            </w:r>
          </w:p>
        </w:tc>
      </w:tr>
      <w:tr w:rsidR="008E5CFF" w:rsidRPr="00A91A59" w14:paraId="0AACD480" w14:textId="77777777" w:rsidTr="00710604">
        <w:trPr>
          <w:trHeight w:val="795"/>
          <w:jc w:val="center"/>
        </w:trPr>
        <w:tc>
          <w:tcPr>
            <w:tcW w:w="2894" w:type="dxa"/>
            <w:gridSpan w:val="2"/>
            <w:shd w:val="clear" w:color="auto" w:fill="D9D9D9"/>
          </w:tcPr>
          <w:p w14:paraId="6B8527E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E58A47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tcPr>
          <w:p w14:paraId="59AADB5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ficha clínica del paciente se actualiza con la nueva información.</w:t>
            </w:r>
          </w:p>
        </w:tc>
      </w:tr>
      <w:tr w:rsidR="008E5CFF" w:rsidRPr="00A91A59" w14:paraId="43CD2DED" w14:textId="77777777" w:rsidTr="00710604">
        <w:trPr>
          <w:trHeight w:val="795"/>
          <w:jc w:val="center"/>
        </w:trPr>
        <w:tc>
          <w:tcPr>
            <w:tcW w:w="2894" w:type="dxa"/>
            <w:gridSpan w:val="2"/>
            <w:shd w:val="clear" w:color="auto" w:fill="D9D9D9"/>
          </w:tcPr>
          <w:p w14:paraId="2360E1B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6BFA0D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tcPr>
          <w:p w14:paraId="108B1C6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785DB04B" w14:textId="77777777" w:rsidTr="00710604">
        <w:trPr>
          <w:trHeight w:val="525"/>
          <w:jc w:val="center"/>
        </w:trPr>
        <w:tc>
          <w:tcPr>
            <w:tcW w:w="8279" w:type="dxa"/>
            <w:gridSpan w:val="3"/>
            <w:shd w:val="clear" w:color="auto" w:fill="D9D9D9"/>
          </w:tcPr>
          <w:p w14:paraId="3167B1C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21B8FC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2667D4D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45B4B9CC" w14:textId="77777777" w:rsidTr="00710604">
        <w:trPr>
          <w:trHeight w:val="600"/>
          <w:jc w:val="center"/>
        </w:trPr>
        <w:tc>
          <w:tcPr>
            <w:tcW w:w="2835" w:type="dxa"/>
            <w:shd w:val="clear" w:color="auto" w:fill="D9D9D9"/>
          </w:tcPr>
          <w:p w14:paraId="3D412C2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84888C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61B4DAC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444" w:type="dxa"/>
            <w:gridSpan w:val="2"/>
            <w:shd w:val="clear" w:color="auto" w:fill="D9D9D9"/>
          </w:tcPr>
          <w:p w14:paraId="7239772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19E01B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3F306F20" w14:textId="77777777" w:rsidTr="00710604">
        <w:trPr>
          <w:trHeight w:val="600"/>
          <w:jc w:val="center"/>
        </w:trPr>
        <w:tc>
          <w:tcPr>
            <w:tcW w:w="2835" w:type="dxa"/>
            <w:shd w:val="clear" w:color="auto" w:fill="auto"/>
          </w:tcPr>
          <w:p w14:paraId="4148ABA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Selecciona la ficha del paciente desde el historial clínico.</w:t>
            </w:r>
          </w:p>
          <w:p w14:paraId="1BEE697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450790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E40055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919C7D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3. Ingresa la información solicitada y confirma la actualización. </w:t>
            </w:r>
          </w:p>
          <w:p w14:paraId="2D14C99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186861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444" w:type="dxa"/>
            <w:gridSpan w:val="2"/>
            <w:shd w:val="clear" w:color="auto" w:fill="auto"/>
          </w:tcPr>
          <w:p w14:paraId="70D1F65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2. El sistema muestra las opciones de ingreso para el historial clínico completo (diagnóstico, tratamientos y cirugías con fecha.</w:t>
            </w:r>
          </w:p>
          <w:p w14:paraId="41E4625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19D6B7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4. El sistema guarda los datos ingresados en la ficha clínica del paciente y muestra un mensaje de confirmación.</w:t>
            </w:r>
          </w:p>
        </w:tc>
      </w:tr>
    </w:tbl>
    <w:p w14:paraId="1512E950" w14:textId="3C6BA59F"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24ABE541" w14:textId="77777777" w:rsidR="000D2A8F" w:rsidRDefault="000D2A8F">
      <w:pPr>
        <w:rPr>
          <w:rFonts w:ascii="Arial" w:eastAsia="Arial" w:hAnsi="Arial" w:cs="Arial"/>
        </w:rPr>
      </w:pPr>
      <w:r>
        <w:rPr>
          <w:rFonts w:ascii="Arial" w:eastAsia="Arial" w:hAnsi="Arial" w:cs="Arial"/>
        </w:rPr>
        <w:br w:type="page"/>
      </w:r>
    </w:p>
    <w:p w14:paraId="1F8F7E98" w14:textId="7F52E764" w:rsidR="0002355D" w:rsidRPr="001D1B41" w:rsidRDefault="00BA5FAB" w:rsidP="001D1B41">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3CD13B22" w:rsidRPr="23E7B3ED">
        <w:rPr>
          <w:rFonts w:ascii="Arial" w:eastAsia="Arial" w:hAnsi="Arial" w:cs="Arial"/>
        </w:rPr>
        <w:t>.</w:t>
      </w:r>
      <w:r w:rsidR="3A482593" w:rsidRPr="23E7B3ED">
        <w:rPr>
          <w:rFonts w:ascii="Arial" w:eastAsia="Arial" w:hAnsi="Arial" w:cs="Arial"/>
        </w:rPr>
        <w:t>2</w:t>
      </w:r>
      <w:r w:rsidRPr="23E7B3ED">
        <w:rPr>
          <w:rFonts w:ascii="Arial" w:eastAsia="Arial" w:hAnsi="Arial" w:cs="Arial"/>
        </w:rPr>
        <w:t>: Registro de datos básicos del paciente. Captura información esencial (nombre, especie, raza, etc.) para nuevos pacientes, vinculados a un tutor existente en el sistema.</w:t>
      </w:r>
    </w:p>
    <w:p w14:paraId="1068CAFC" w14:textId="2572586C" w:rsidR="001D1B41" w:rsidRDefault="001D1B41" w:rsidP="001D1B41">
      <w:pPr>
        <w:pStyle w:val="Sinespaciado"/>
      </w:pPr>
      <w:bookmarkStart w:id="113" w:name="_Toc201111924"/>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w:t>
      </w:r>
      <w:r w:rsidR="009E79A0">
        <w:fldChar w:fldCharType="end"/>
      </w:r>
      <w:r>
        <w:t xml:space="preserve"> </w:t>
      </w:r>
      <w:r w:rsidRPr="003D13FC">
        <w:t>Tabla de Caso de Uso 2</w:t>
      </w:r>
      <w:bookmarkEnd w:id="113"/>
    </w:p>
    <w:tbl>
      <w:tblPr>
        <w:tblStyle w:val="affffffff8"/>
        <w:tblW w:w="8505"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835"/>
        <w:gridCol w:w="5659"/>
        <w:gridCol w:w="11"/>
      </w:tblGrid>
      <w:tr w:rsidR="008E5CFF" w:rsidRPr="00A91A59" w14:paraId="72AC0E06" w14:textId="77777777" w:rsidTr="00710604">
        <w:trPr>
          <w:gridAfter w:val="1"/>
          <w:wAfter w:w="11" w:type="dxa"/>
          <w:trHeight w:val="600"/>
        </w:trPr>
        <w:tc>
          <w:tcPr>
            <w:tcW w:w="2835"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07EB66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2</w:t>
            </w:r>
          </w:p>
        </w:tc>
        <w:tc>
          <w:tcPr>
            <w:tcW w:w="565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28720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los datos del paciente.</w:t>
            </w:r>
          </w:p>
        </w:tc>
      </w:tr>
      <w:tr w:rsidR="008E5CFF" w:rsidRPr="00A91A59" w14:paraId="5E982E96"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DA2E9F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7DF5ED2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F90201D"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40118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27ED242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Registrar los datos del paciente.</w:t>
            </w:r>
          </w:p>
        </w:tc>
      </w:tr>
      <w:tr w:rsidR="008E5CFF" w:rsidRPr="00A91A59" w14:paraId="445B08B7"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72CEAB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4135B48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una sesión iniciada con permisos para registrar pacientes y tener un tutor registrado en el sistema.</w:t>
            </w:r>
          </w:p>
        </w:tc>
      </w:tr>
      <w:tr w:rsidR="008E5CFF" w:rsidRPr="00A91A59" w14:paraId="136C287A"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36A295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4AC219F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registra los datos básicos del paciente en el sistema.</w:t>
            </w:r>
          </w:p>
        </w:tc>
      </w:tr>
      <w:tr w:rsidR="008E5CFF" w:rsidRPr="00A91A59" w14:paraId="540BCF18"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75985D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006F974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paciente queda registrado en el sistema.</w:t>
            </w:r>
          </w:p>
        </w:tc>
      </w:tr>
      <w:tr w:rsidR="008E5CFF" w:rsidRPr="00A91A59" w14:paraId="5D2DA38D" w14:textId="77777777" w:rsidTr="00710604">
        <w:trPr>
          <w:gridAfter w:val="1"/>
          <w:wAfter w:w="11" w:type="dxa"/>
          <w:trHeight w:val="795"/>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414A40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659" w:type="dxa"/>
            <w:tcBorders>
              <w:top w:val="nil"/>
              <w:left w:val="nil"/>
              <w:bottom w:val="single" w:sz="6" w:space="0" w:color="000000"/>
              <w:right w:val="single" w:sz="6" w:space="0" w:color="000000"/>
            </w:tcBorders>
            <w:tcMar>
              <w:top w:w="0" w:type="dxa"/>
              <w:left w:w="100" w:type="dxa"/>
              <w:bottom w:w="0" w:type="dxa"/>
              <w:right w:w="100" w:type="dxa"/>
            </w:tcMar>
          </w:tcPr>
          <w:p w14:paraId="06E6BEA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79371D16" w14:textId="77777777" w:rsidTr="00710604">
        <w:trPr>
          <w:trHeight w:val="525"/>
        </w:trPr>
        <w:tc>
          <w:tcPr>
            <w:tcW w:w="8505" w:type="dxa"/>
            <w:gridSpan w:val="3"/>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AE8349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4F69182D" w14:textId="77777777" w:rsidTr="00710604">
        <w:trPr>
          <w:gridAfter w:val="1"/>
          <w:wAfter w:w="11" w:type="dxa"/>
          <w:trHeight w:val="600"/>
        </w:trPr>
        <w:tc>
          <w:tcPr>
            <w:tcW w:w="2835"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263BBB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659"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57255CE1"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6D250778" w14:textId="77777777" w:rsidTr="00710604">
        <w:trPr>
          <w:gridAfter w:val="1"/>
          <w:wAfter w:w="11" w:type="dxa"/>
          <w:trHeight w:val="825"/>
        </w:trPr>
        <w:tc>
          <w:tcPr>
            <w:tcW w:w="283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D15A8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Selecciona la opción “Registrar Paciente”.</w:t>
            </w:r>
          </w:p>
        </w:tc>
        <w:tc>
          <w:tcPr>
            <w:tcW w:w="56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8AC14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el formulario con los campos requeridos (nombre, especie, raza, sexo, fecha de nacimiento, microchip/tatuaje).</w:t>
            </w:r>
          </w:p>
        </w:tc>
      </w:tr>
    </w:tbl>
    <w:p w14:paraId="70C8F414" w14:textId="150A236D"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5A8E3E45" w14:textId="77777777" w:rsidR="000D2A8F" w:rsidRDefault="000D2A8F">
      <w:pPr>
        <w:rPr>
          <w:rFonts w:ascii="Arial" w:eastAsia="Arial" w:hAnsi="Arial" w:cs="Arial"/>
        </w:rPr>
      </w:pPr>
      <w:r>
        <w:rPr>
          <w:rFonts w:ascii="Arial" w:eastAsia="Arial" w:hAnsi="Arial" w:cs="Arial"/>
        </w:rPr>
        <w:br w:type="page"/>
      </w:r>
    </w:p>
    <w:p w14:paraId="3F080796" w14:textId="07922A62" w:rsidR="0002355D" w:rsidRPr="001D1B41" w:rsidRDefault="00BA5FAB" w:rsidP="001D1B41">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0216C800" w:rsidRPr="23E7B3ED">
        <w:rPr>
          <w:rFonts w:ascii="Arial" w:eastAsia="Arial" w:hAnsi="Arial" w:cs="Arial"/>
        </w:rPr>
        <w:t>.</w:t>
      </w:r>
      <w:r w:rsidR="122E3B79" w:rsidRPr="23E7B3ED">
        <w:rPr>
          <w:rFonts w:ascii="Arial" w:eastAsia="Arial" w:hAnsi="Arial" w:cs="Arial"/>
        </w:rPr>
        <w:t>3</w:t>
      </w:r>
      <w:r w:rsidRPr="23E7B3ED">
        <w:rPr>
          <w:rFonts w:ascii="Arial" w:eastAsia="Arial" w:hAnsi="Arial" w:cs="Arial"/>
        </w:rPr>
        <w:t>: Chequeo físico del paciente. Almacena datos de exámenes físicos (peso, temperatura) realizados durante la atención, asociados a la ficha clínica.</w:t>
      </w:r>
    </w:p>
    <w:p w14:paraId="3B6F0BC4" w14:textId="7115FA35" w:rsidR="001D1B41" w:rsidRDefault="001D1B41" w:rsidP="00EB0427">
      <w:pPr>
        <w:pStyle w:val="Sinespaciado"/>
      </w:pPr>
      <w:bookmarkStart w:id="114" w:name="_Toc201111925"/>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w:t>
      </w:r>
      <w:r w:rsidR="009E79A0">
        <w:fldChar w:fldCharType="end"/>
      </w:r>
      <w:r>
        <w:t xml:space="preserve"> </w:t>
      </w:r>
      <w:r w:rsidRPr="003F0D1B">
        <w:t>Tabla de Caso de Uso 3</w:t>
      </w:r>
      <w:bookmarkEnd w:id="114"/>
    </w:p>
    <w:tbl>
      <w:tblPr>
        <w:tblStyle w:val="affffffff9"/>
        <w:tblW w:w="8279"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719"/>
        <w:gridCol w:w="5560"/>
      </w:tblGrid>
      <w:tr w:rsidR="008E5CFF" w:rsidRPr="00A91A59" w14:paraId="58E66923" w14:textId="77777777" w:rsidTr="00710604">
        <w:trPr>
          <w:trHeight w:val="600"/>
        </w:trPr>
        <w:tc>
          <w:tcPr>
            <w:tcW w:w="27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6CC424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3</w:t>
            </w:r>
          </w:p>
        </w:tc>
        <w:tc>
          <w:tcPr>
            <w:tcW w:w="5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17460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chequeo físico del paciente.</w:t>
            </w:r>
          </w:p>
        </w:tc>
      </w:tr>
      <w:tr w:rsidR="008E5CFF" w:rsidRPr="00A91A59" w14:paraId="3AF239AE"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A5C417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6047BB8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1B3ED0AE"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99BA9E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63D270D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chequeo físico del paciente.</w:t>
            </w:r>
          </w:p>
        </w:tc>
      </w:tr>
      <w:tr w:rsidR="008E5CFF" w:rsidRPr="00A91A59" w14:paraId="6486486B"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3D8530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2CF595F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una sesión iniciada y acceso a la ficha clínica del paciente.</w:t>
            </w:r>
          </w:p>
        </w:tc>
      </w:tr>
      <w:tr w:rsidR="008E5CFF" w:rsidRPr="00A91A59" w14:paraId="1C5AA787"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E95131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080AAB4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ingresa los datos del chequeo físico a la ficha clínica del paciente.</w:t>
            </w:r>
          </w:p>
        </w:tc>
      </w:tr>
      <w:tr w:rsidR="008E5CFF" w:rsidRPr="00A91A59" w14:paraId="7BA5CD04"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CD9B7D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276F809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La ficha clínica se actualiza con la información del chequeo físico.</w:t>
            </w:r>
          </w:p>
        </w:tc>
      </w:tr>
      <w:tr w:rsidR="008E5CFF" w:rsidRPr="00A91A59" w14:paraId="46BD7A1D" w14:textId="77777777" w:rsidTr="00710604">
        <w:trPr>
          <w:trHeight w:val="795"/>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2B7055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560" w:type="dxa"/>
            <w:tcBorders>
              <w:top w:val="nil"/>
              <w:left w:val="nil"/>
              <w:bottom w:val="single" w:sz="6" w:space="0" w:color="000000"/>
              <w:right w:val="single" w:sz="6" w:space="0" w:color="000000"/>
            </w:tcBorders>
            <w:tcMar>
              <w:top w:w="0" w:type="dxa"/>
              <w:left w:w="100" w:type="dxa"/>
              <w:bottom w:w="0" w:type="dxa"/>
              <w:right w:w="100" w:type="dxa"/>
            </w:tcMar>
          </w:tcPr>
          <w:p w14:paraId="6253DFC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70C2B25F" w14:textId="77777777" w:rsidTr="00710604">
        <w:trPr>
          <w:trHeight w:val="525"/>
        </w:trPr>
        <w:tc>
          <w:tcPr>
            <w:tcW w:w="8279"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E027EA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1474C4C2" w14:textId="77777777" w:rsidTr="00710604">
        <w:trPr>
          <w:trHeight w:val="600"/>
        </w:trPr>
        <w:tc>
          <w:tcPr>
            <w:tcW w:w="2719"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841ECB5"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56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1422C1E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5187DC9A" w14:textId="77777777" w:rsidTr="00710604">
        <w:trPr>
          <w:trHeight w:val="2115"/>
        </w:trPr>
        <w:tc>
          <w:tcPr>
            <w:tcW w:w="2719"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2B52B7" w14:textId="6A05C62F"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Selecciona al paciente desde el historial clínico.</w:t>
            </w:r>
            <w:r>
              <w:br/>
            </w:r>
          </w:p>
          <w:p w14:paraId="0911008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3. Ingresa los datos del chequeo físico y confirma la acción. </w:t>
            </w:r>
          </w:p>
        </w:tc>
        <w:tc>
          <w:tcPr>
            <w:tcW w:w="55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4D66B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la sección “Chequeos físicos” con los campos requeridos (temperatura, peso, condición corporal, anotaciones).</w:t>
            </w:r>
          </w:p>
          <w:p w14:paraId="706BA05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6BF28291"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4. El sistema valida y guarda la información en la ficha clínica, muestra un mensaje de confirmación.</w:t>
            </w:r>
          </w:p>
        </w:tc>
      </w:tr>
    </w:tbl>
    <w:p w14:paraId="6426D762" w14:textId="33B5ADA5"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3695AC85" w14:textId="7AD1B70D" w:rsidR="00701FAE" w:rsidRPr="00EB0427" w:rsidRDefault="00BA5FAB" w:rsidP="00EB0427">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3E5AD958" w:rsidRPr="23E7B3ED">
        <w:rPr>
          <w:rFonts w:ascii="Arial" w:eastAsia="Arial" w:hAnsi="Arial" w:cs="Arial"/>
        </w:rPr>
        <w:t>.</w:t>
      </w:r>
      <w:r w:rsidR="4F75E0AB" w:rsidRPr="23E7B3ED">
        <w:rPr>
          <w:rFonts w:ascii="Arial" w:eastAsia="Arial" w:hAnsi="Arial" w:cs="Arial"/>
        </w:rPr>
        <w:t>4</w:t>
      </w:r>
      <w:r w:rsidRPr="23E7B3ED">
        <w:rPr>
          <w:rFonts w:ascii="Arial" w:eastAsia="Arial" w:hAnsi="Arial" w:cs="Arial"/>
        </w:rPr>
        <w:t>: Anamnesis del paciente. Registra antecedentes médicos previos y actuales del paciente para enriquecer su historial clínico.</w:t>
      </w:r>
    </w:p>
    <w:p w14:paraId="1B463E81" w14:textId="089CAA0C" w:rsidR="00EB0427" w:rsidRDefault="00EB0427" w:rsidP="00EB0427">
      <w:pPr>
        <w:pStyle w:val="Sinespaciado"/>
      </w:pPr>
      <w:bookmarkStart w:id="115" w:name="_Toc201111926"/>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w:t>
      </w:r>
      <w:r w:rsidR="009E79A0">
        <w:fldChar w:fldCharType="end"/>
      </w:r>
      <w:r>
        <w:t xml:space="preserve"> </w:t>
      </w:r>
      <w:r w:rsidRPr="00ED1D1E">
        <w:t>Tabla de Caso de Uso 4</w:t>
      </w:r>
      <w:bookmarkEnd w:id="115"/>
    </w:p>
    <w:tbl>
      <w:tblPr>
        <w:tblStyle w:val="affffffffa"/>
        <w:tblW w:w="8276"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694"/>
        <w:gridCol w:w="5582"/>
      </w:tblGrid>
      <w:tr w:rsidR="008E5CFF" w:rsidRPr="00A91A59" w14:paraId="27310EFD" w14:textId="77777777" w:rsidTr="00710604">
        <w:trPr>
          <w:trHeight w:val="600"/>
        </w:trPr>
        <w:tc>
          <w:tcPr>
            <w:tcW w:w="2694"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848B43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4</w:t>
            </w:r>
          </w:p>
        </w:tc>
        <w:tc>
          <w:tcPr>
            <w:tcW w:w="558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357E0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anamnesis.</w:t>
            </w:r>
          </w:p>
        </w:tc>
      </w:tr>
      <w:tr w:rsidR="008E5CFF" w:rsidRPr="00A91A59" w14:paraId="41DF745B"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018D315"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736697E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69394914"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47F9A4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1E4F749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Registrar anamnesis del paciente.</w:t>
            </w:r>
          </w:p>
        </w:tc>
      </w:tr>
      <w:tr w:rsidR="008E5CFF" w:rsidRPr="00A91A59" w14:paraId="10D9D22C"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5B57E3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2EB92C0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una sesión iniciada con permisos clínicos y ficha activa del paciente.</w:t>
            </w:r>
          </w:p>
        </w:tc>
      </w:tr>
      <w:tr w:rsidR="008E5CFF" w:rsidRPr="00A91A59" w14:paraId="0C1806DE"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60911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06ABE90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ingresa antecedentes relevantes previos y actuales del paciente.</w:t>
            </w:r>
          </w:p>
        </w:tc>
      </w:tr>
      <w:tr w:rsidR="008E5CFF" w:rsidRPr="00A91A59" w14:paraId="2C91D2AD"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0CC2B2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03A002A3" w14:textId="509EFD20"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La ficha médica del paciente se actualiza con información </w:t>
            </w:r>
            <w:r w:rsidR="00AF5E44" w:rsidRPr="00A91A59">
              <w:rPr>
                <w:rFonts w:ascii="Arial" w:eastAsia="Arial" w:hAnsi="Arial" w:cs="Arial"/>
              </w:rPr>
              <w:t>amnésica</w:t>
            </w:r>
            <w:r w:rsidRPr="00A91A59">
              <w:rPr>
                <w:rFonts w:ascii="Arial" w:eastAsia="Arial" w:hAnsi="Arial" w:cs="Arial"/>
              </w:rPr>
              <w:t>.</w:t>
            </w:r>
          </w:p>
        </w:tc>
      </w:tr>
      <w:tr w:rsidR="008E5CFF" w:rsidRPr="00A91A59" w14:paraId="52DE4383" w14:textId="77777777" w:rsidTr="00710604">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14BF7C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582" w:type="dxa"/>
            <w:tcBorders>
              <w:top w:val="nil"/>
              <w:left w:val="nil"/>
              <w:bottom w:val="single" w:sz="6" w:space="0" w:color="000000"/>
              <w:right w:val="single" w:sz="6" w:space="0" w:color="000000"/>
            </w:tcBorders>
            <w:tcMar>
              <w:top w:w="0" w:type="dxa"/>
              <w:left w:w="100" w:type="dxa"/>
              <w:bottom w:w="0" w:type="dxa"/>
              <w:right w:w="100" w:type="dxa"/>
            </w:tcMar>
          </w:tcPr>
          <w:p w14:paraId="0A6EAC8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6C1A43A8" w14:textId="77777777" w:rsidTr="00710604">
        <w:trPr>
          <w:trHeight w:val="525"/>
        </w:trPr>
        <w:tc>
          <w:tcPr>
            <w:tcW w:w="8276"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3D0CB7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5ECC1F2F" w14:textId="77777777" w:rsidTr="00710604">
        <w:trPr>
          <w:trHeight w:val="600"/>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6A2836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58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39824E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2AB0AE62" w14:textId="77777777" w:rsidTr="00710604">
        <w:trPr>
          <w:trHeight w:val="2385"/>
        </w:trPr>
        <w:tc>
          <w:tcPr>
            <w:tcW w:w="26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D53E8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Ingresa a la ficha clínica del paciente.</w:t>
            </w:r>
          </w:p>
          <w:p w14:paraId="2ACD26A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br/>
            </w:r>
            <w:r>
              <w:br/>
            </w:r>
            <w:r>
              <w:br/>
            </w:r>
            <w:r w:rsidRPr="00A91A59">
              <w:rPr>
                <w:rFonts w:ascii="Arial" w:eastAsia="Arial" w:hAnsi="Arial" w:cs="Arial"/>
              </w:rPr>
              <w:t>3.Registra la información solicitada.</w:t>
            </w:r>
          </w:p>
        </w:tc>
        <w:tc>
          <w:tcPr>
            <w:tcW w:w="558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4F9095"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la sección de anamnesis con campos requeridos (antecedentes remotos, antecedentes actuales).</w:t>
            </w:r>
          </w:p>
          <w:p w14:paraId="566A706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4C671C2C" w14:textId="01526982"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4. El sistema valida y agrega los datos a la entrada del historial </w:t>
            </w:r>
            <w:r w:rsidR="00AF5E44" w:rsidRPr="00A91A59">
              <w:rPr>
                <w:rFonts w:ascii="Arial" w:eastAsia="Arial" w:hAnsi="Arial" w:cs="Arial"/>
              </w:rPr>
              <w:t>y muestra</w:t>
            </w:r>
            <w:r w:rsidRPr="00A91A59">
              <w:rPr>
                <w:rFonts w:ascii="Arial" w:eastAsia="Arial" w:hAnsi="Arial" w:cs="Arial"/>
              </w:rPr>
              <w:t xml:space="preserve"> un mensaje de confirmación.</w:t>
            </w:r>
          </w:p>
        </w:tc>
      </w:tr>
    </w:tbl>
    <w:p w14:paraId="571EBCBE" w14:textId="17D90DEE"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49DA278F" w14:textId="04094379" w:rsidR="00A708EB" w:rsidRPr="00A91A59" w:rsidRDefault="00BA5FAB" w:rsidP="70C77194">
      <w:pPr>
        <w:pBdr>
          <w:top w:val="nil"/>
          <w:left w:val="nil"/>
          <w:bottom w:val="nil"/>
          <w:right w:val="nil"/>
          <w:between w:val="nil"/>
        </w:pBdr>
        <w:spacing w:after="0" w:line="360" w:lineRule="auto"/>
        <w:ind w:left="567"/>
        <w:jc w:val="both"/>
        <w:rPr>
          <w:del w:id="116" w:author="Microsoft Word" w:date="2025-06-18T03:10:00Z" w16du:dateUtc="2025-06-18T07:10:00Z"/>
          <w:rFonts w:ascii="Arial" w:eastAsia="Arial" w:hAnsi="Arial" w:cs="Arial"/>
        </w:rPr>
      </w:pPr>
      <w:r w:rsidRPr="23E7B3ED">
        <w:rPr>
          <w:rFonts w:ascii="Arial" w:eastAsia="Arial" w:hAnsi="Arial" w:cs="Arial"/>
        </w:rPr>
        <w:lastRenderedPageBreak/>
        <w:t xml:space="preserve">Tabla </w:t>
      </w:r>
      <w:r w:rsidR="5AC27537" w:rsidRPr="23E7B3ED">
        <w:rPr>
          <w:rFonts w:ascii="Arial" w:eastAsia="Arial" w:hAnsi="Arial" w:cs="Arial"/>
        </w:rPr>
        <w:t>5</w:t>
      </w:r>
      <w:r w:rsidR="005B3925">
        <w:rPr>
          <w:rFonts w:ascii="Arial" w:eastAsia="Arial" w:hAnsi="Arial" w:cs="Arial"/>
        </w:rPr>
        <w:t>.5</w:t>
      </w:r>
      <w:r w:rsidRPr="23E7B3ED">
        <w:rPr>
          <w:rFonts w:ascii="Arial" w:eastAsia="Arial" w:hAnsi="Arial" w:cs="Arial"/>
        </w:rPr>
        <w:t>: Motivo de consulta. Guarda el motivo principal de la atención médica, con validación de formato mínimo (10 caracteres).</w:t>
      </w:r>
    </w:p>
    <w:p w14:paraId="4CB450C5" w14:textId="27ED4063" w:rsidR="00701FAE" w:rsidRPr="005B3925" w:rsidRDefault="70C77194" w:rsidP="005B3925">
      <w:pPr>
        <w:pBdr>
          <w:top w:val="nil"/>
          <w:left w:val="nil"/>
          <w:bottom w:val="nil"/>
          <w:right w:val="nil"/>
          <w:between w:val="nil"/>
        </w:pBdr>
        <w:spacing w:after="0" w:line="360" w:lineRule="auto"/>
        <w:ind w:left="567"/>
        <w:jc w:val="both"/>
        <w:rPr>
          <w:rFonts w:ascii="Arial" w:eastAsia="Arial" w:hAnsi="Arial" w:cs="Arial"/>
        </w:rPr>
      </w:pPr>
      <w:r>
        <w:t>Tabla 5.5 "Tabla de Caso de Uso 5"</w:t>
      </w:r>
    </w:p>
    <w:p w14:paraId="10EEB726" w14:textId="431F5A14" w:rsidR="005B3925" w:rsidRDefault="005B3925" w:rsidP="005B3925">
      <w:pPr>
        <w:pStyle w:val="Sinespaciado"/>
      </w:pPr>
      <w:bookmarkStart w:id="117" w:name="_Toc201111927"/>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5</w:t>
      </w:r>
      <w:r w:rsidR="009E79A0">
        <w:fldChar w:fldCharType="end"/>
      </w:r>
      <w:r>
        <w:t xml:space="preserve"> </w:t>
      </w:r>
      <w:r w:rsidRPr="00DE272E">
        <w:t>Tabla de Caso de Uso 5</w:t>
      </w:r>
      <w:bookmarkEnd w:id="117"/>
    </w:p>
    <w:tbl>
      <w:tblPr>
        <w:tblStyle w:val="affffffffb"/>
        <w:tblW w:w="8291"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741"/>
        <w:gridCol w:w="5550"/>
      </w:tblGrid>
      <w:tr w:rsidR="008E5CFF" w:rsidRPr="00A91A59" w14:paraId="6F76C7AA" w14:textId="77777777" w:rsidTr="00710604">
        <w:trPr>
          <w:trHeight w:val="600"/>
        </w:trPr>
        <w:tc>
          <w:tcPr>
            <w:tcW w:w="2741"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8B7658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5</w:t>
            </w:r>
          </w:p>
        </w:tc>
        <w:tc>
          <w:tcPr>
            <w:tcW w:w="55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BEF98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el motivo de la consulta.</w:t>
            </w:r>
          </w:p>
        </w:tc>
      </w:tr>
      <w:tr w:rsidR="008E5CFF" w:rsidRPr="00A91A59" w14:paraId="3FDB2F2F"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AD6C3F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5C2984D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4193DB3"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6AE058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6D17C62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Registrar el motivo de la consulta.</w:t>
            </w:r>
          </w:p>
        </w:tc>
      </w:tr>
      <w:tr w:rsidR="008E5CFF" w:rsidRPr="00A91A59" w14:paraId="30804B80"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760E82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7BB6D7C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acceso a la ficha del paciente en una atención activa.</w:t>
            </w:r>
          </w:p>
        </w:tc>
      </w:tr>
      <w:tr w:rsidR="008E5CFF" w:rsidRPr="00A91A59" w14:paraId="49B32A97"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4DD4A7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787F60D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indica el motivo principal por el cual se realiza la consulta médica.</w:t>
            </w:r>
          </w:p>
        </w:tc>
      </w:tr>
      <w:tr w:rsidR="008E5CFF" w:rsidRPr="00A91A59" w14:paraId="01CA48AA"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975C0E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3575C31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motivo de la consulta queda registrado en la ficha clínica.</w:t>
            </w:r>
          </w:p>
        </w:tc>
      </w:tr>
      <w:tr w:rsidR="008E5CFF" w:rsidRPr="00A91A59" w14:paraId="15E1B7F7" w14:textId="77777777" w:rsidTr="00710604">
        <w:trPr>
          <w:trHeight w:val="795"/>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852462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550" w:type="dxa"/>
            <w:tcBorders>
              <w:top w:val="nil"/>
              <w:left w:val="nil"/>
              <w:bottom w:val="single" w:sz="6" w:space="0" w:color="000000"/>
              <w:right w:val="single" w:sz="6" w:space="0" w:color="000000"/>
            </w:tcBorders>
            <w:tcMar>
              <w:top w:w="0" w:type="dxa"/>
              <w:left w:w="100" w:type="dxa"/>
              <w:bottom w:w="0" w:type="dxa"/>
              <w:right w:w="100" w:type="dxa"/>
            </w:tcMar>
          </w:tcPr>
          <w:p w14:paraId="175AEA7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3B7EEBF3" w14:textId="77777777" w:rsidTr="00710604">
        <w:trPr>
          <w:trHeight w:val="525"/>
        </w:trPr>
        <w:tc>
          <w:tcPr>
            <w:tcW w:w="8291"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5B4551"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4E522610" w14:textId="77777777" w:rsidTr="00710604">
        <w:trPr>
          <w:trHeight w:val="600"/>
        </w:trPr>
        <w:tc>
          <w:tcPr>
            <w:tcW w:w="2741"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2E939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55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08E1825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50CD73EA" w14:textId="77777777" w:rsidTr="00710604">
        <w:trPr>
          <w:trHeight w:val="1845"/>
        </w:trPr>
        <w:tc>
          <w:tcPr>
            <w:tcW w:w="27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8B013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Ingresa a la ficha clínica del paciente.</w:t>
            </w:r>
          </w:p>
          <w:p w14:paraId="2FBA66C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1D06E62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3. Escribe el motivo de consulta.</w:t>
            </w:r>
          </w:p>
        </w:tc>
        <w:tc>
          <w:tcPr>
            <w:tcW w:w="555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B7F63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el campo para registrar el motivo de consulta.</w:t>
            </w:r>
          </w:p>
          <w:p w14:paraId="286CFDC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7850DA2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4. El sistema guarda y verifica que hayan 10 caracteres mínimo en el campo.</w:t>
            </w:r>
          </w:p>
        </w:tc>
      </w:tr>
    </w:tbl>
    <w:p w14:paraId="04D81FE3" w14:textId="6BB031EE"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73EEA9A0" w14:textId="0D1F5876" w:rsidR="006A0F81" w:rsidRPr="00A91A59" w:rsidRDefault="00BA5FAB" w:rsidP="00862FBB">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3AB1BAA0" w:rsidRPr="23E7B3ED">
        <w:rPr>
          <w:rFonts w:ascii="Arial" w:eastAsia="Arial" w:hAnsi="Arial" w:cs="Arial"/>
        </w:rPr>
        <w:t>.</w:t>
      </w:r>
      <w:r w:rsidR="79934CAA" w:rsidRPr="23E7B3ED">
        <w:rPr>
          <w:rFonts w:ascii="Arial" w:eastAsia="Arial" w:hAnsi="Arial" w:cs="Arial"/>
        </w:rPr>
        <w:t>6</w:t>
      </w:r>
      <w:r w:rsidRPr="23E7B3ED">
        <w:rPr>
          <w:rFonts w:ascii="Arial" w:eastAsia="Arial" w:hAnsi="Arial" w:cs="Arial"/>
        </w:rPr>
        <w:t>: Hospitalizaciones y procedimientos. Documenta detalles de cirugías, exámenes y hospitalizaciones, incluyendo fechas y tipos de intervención.</w:t>
      </w:r>
    </w:p>
    <w:p w14:paraId="5DFBC4A6" w14:textId="32A46730" w:rsidR="00701FAE" w:rsidRPr="00A91A59" w:rsidRDefault="00A60859" w:rsidP="00B41373">
      <w:pPr>
        <w:pStyle w:val="Sinespaciado"/>
        <w:rPr>
          <w:rFonts w:cs="Arial"/>
        </w:rPr>
      </w:pPr>
      <w:bookmarkStart w:id="118" w:name="_Toc201111928"/>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6</w:t>
      </w:r>
      <w:r w:rsidR="009E79A0">
        <w:fldChar w:fldCharType="end"/>
      </w:r>
      <w:r>
        <w:t xml:space="preserve"> </w:t>
      </w:r>
      <w:r w:rsidRPr="11E8E322">
        <w:rPr>
          <w:rFonts w:cs="Arial"/>
        </w:rPr>
        <w:t>Tabla de Caso de Uso 6</w:t>
      </w:r>
      <w:bookmarkEnd w:id="118"/>
    </w:p>
    <w:tbl>
      <w:tblPr>
        <w:tblStyle w:val="affffffffc"/>
        <w:tblW w:w="8291"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694"/>
        <w:gridCol w:w="5597"/>
      </w:tblGrid>
      <w:tr w:rsidR="008E5CFF" w:rsidRPr="00A91A59" w14:paraId="73FBA86C" w14:textId="77777777" w:rsidTr="00CD34F9">
        <w:trPr>
          <w:trHeight w:val="600"/>
        </w:trPr>
        <w:tc>
          <w:tcPr>
            <w:tcW w:w="2694"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7CFC241"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6</w:t>
            </w:r>
          </w:p>
        </w:tc>
        <w:tc>
          <w:tcPr>
            <w:tcW w:w="559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C321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Registrando hospitalizaciones.</w:t>
            </w:r>
          </w:p>
        </w:tc>
      </w:tr>
      <w:tr w:rsidR="008E5CFF" w:rsidRPr="00A91A59" w14:paraId="30F5E728"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8793D4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7E30CB5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especialista, veterinario.</w:t>
            </w:r>
          </w:p>
        </w:tc>
      </w:tr>
      <w:tr w:rsidR="008E5CFF" w:rsidRPr="00A91A59" w14:paraId="3E33C1C4"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4B1AA7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0EE6902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Registrar las hospitalizaciones.</w:t>
            </w:r>
          </w:p>
        </w:tc>
      </w:tr>
      <w:tr w:rsidR="008E5CFF" w:rsidRPr="00A91A59" w14:paraId="265AD304"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29D412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45D8B9C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acceso a la ficha clínica de un paciente registrado.</w:t>
            </w:r>
          </w:p>
        </w:tc>
      </w:tr>
      <w:tr w:rsidR="008E5CFF" w:rsidRPr="00A91A59" w14:paraId="133BC64B"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55E193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05FB42B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registra información clínica detallada asociada a hospitalizaciones, exámenes o cirugías.</w:t>
            </w:r>
          </w:p>
        </w:tc>
      </w:tr>
      <w:tr w:rsidR="008E5CFF" w:rsidRPr="00A91A59" w14:paraId="652BB7D2"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732F43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78D02BC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Los eventos médicos registrados quedan vinculados a la ficha clínica.</w:t>
            </w:r>
          </w:p>
        </w:tc>
      </w:tr>
      <w:tr w:rsidR="008E5CFF" w:rsidRPr="00A91A59" w14:paraId="09F9BE85"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937E75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597" w:type="dxa"/>
            <w:tcBorders>
              <w:top w:val="nil"/>
              <w:left w:val="nil"/>
              <w:bottom w:val="single" w:sz="6" w:space="0" w:color="000000"/>
              <w:right w:val="single" w:sz="6" w:space="0" w:color="000000"/>
            </w:tcBorders>
            <w:tcMar>
              <w:top w:w="0" w:type="dxa"/>
              <w:left w:w="100" w:type="dxa"/>
              <w:bottom w:w="0" w:type="dxa"/>
              <w:right w:w="100" w:type="dxa"/>
            </w:tcMar>
          </w:tcPr>
          <w:p w14:paraId="50B34F65"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46F180CA" w14:textId="77777777" w:rsidTr="00CD34F9">
        <w:trPr>
          <w:trHeight w:val="525"/>
        </w:trPr>
        <w:tc>
          <w:tcPr>
            <w:tcW w:w="8291"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D0EAC3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5CBF9B33" w14:textId="77777777" w:rsidTr="00CD34F9">
        <w:trPr>
          <w:trHeight w:val="600"/>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9E691C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597"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5D74968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27495176" w14:textId="77777777" w:rsidTr="00CD34F9">
        <w:trPr>
          <w:trHeight w:val="2925"/>
        </w:trPr>
        <w:tc>
          <w:tcPr>
            <w:tcW w:w="26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D5A42E" w14:textId="48E61160"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Ingresa a la sección de hospitalización o procedimientos.</w:t>
            </w:r>
            <w:r>
              <w:br/>
            </w:r>
            <w:r>
              <w:br/>
            </w:r>
            <w:r w:rsidRPr="00A91A59">
              <w:rPr>
                <w:rFonts w:ascii="Arial" w:eastAsia="Arial" w:hAnsi="Arial" w:cs="Arial"/>
              </w:rPr>
              <w:t>3. Registra la información solicitada y confirma el ingreso.</w:t>
            </w:r>
          </w:p>
        </w:tc>
        <w:tc>
          <w:tcPr>
            <w:tcW w:w="559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087085"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el formulario con los campos requeridos (tipo de exámenes realizados, tipo de procedimiento quirúrgico y hora de ingreso y egreso).</w:t>
            </w:r>
          </w:p>
          <w:p w14:paraId="49D1892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0687EAD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4. El sistema valida y asocia los datos al historial clínico y muestra un mensaje de confirmación.</w:t>
            </w:r>
          </w:p>
        </w:tc>
      </w:tr>
    </w:tbl>
    <w:p w14:paraId="48A6BDC5" w14:textId="5851D49C"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27DA95C" w14:textId="6D175632" w:rsidR="00701FAE" w:rsidRPr="00B41373" w:rsidRDefault="00BA5FAB" w:rsidP="00B41373">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230BE218" w:rsidRPr="23E7B3ED">
        <w:rPr>
          <w:rFonts w:ascii="Arial" w:eastAsia="Arial" w:hAnsi="Arial" w:cs="Arial"/>
        </w:rPr>
        <w:t>.</w:t>
      </w:r>
      <w:r w:rsidR="2D2E5C6A" w:rsidRPr="23E7B3ED">
        <w:rPr>
          <w:rFonts w:ascii="Arial" w:eastAsia="Arial" w:hAnsi="Arial" w:cs="Arial"/>
        </w:rPr>
        <w:t>7</w:t>
      </w:r>
      <w:r w:rsidRPr="23E7B3ED">
        <w:rPr>
          <w:rFonts w:ascii="Arial" w:eastAsia="Arial" w:hAnsi="Arial" w:cs="Arial"/>
        </w:rPr>
        <w:t>: Clasificación de atención. Diferencia entre atenciones realizadas en la clínica veterinaria o en el "Club Entre Patitas".</w:t>
      </w:r>
    </w:p>
    <w:p w14:paraId="7029B4E9" w14:textId="00857C8F" w:rsidR="00B41373" w:rsidRDefault="00B41373" w:rsidP="000D2A8F">
      <w:pPr>
        <w:pStyle w:val="Sinespaciado"/>
      </w:pPr>
      <w:bookmarkStart w:id="119" w:name="_Toc201111929"/>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7</w:t>
      </w:r>
      <w:r w:rsidR="009E79A0">
        <w:fldChar w:fldCharType="end"/>
      </w:r>
      <w:r>
        <w:t xml:space="preserve"> </w:t>
      </w:r>
      <w:r w:rsidRPr="003727E8">
        <w:t>Tabla de Caso de Uso 7</w:t>
      </w:r>
      <w:bookmarkEnd w:id="119"/>
    </w:p>
    <w:tbl>
      <w:tblPr>
        <w:tblW w:w="8276" w:type="dxa"/>
        <w:tblInd w:w="5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694"/>
        <w:gridCol w:w="5582"/>
      </w:tblGrid>
      <w:tr w:rsidR="005479C0" w:rsidRPr="00A91A59" w14:paraId="5070D9B0" w14:textId="77777777" w:rsidTr="60AC0DD7">
        <w:trPr>
          <w:trHeight w:val="600"/>
        </w:trPr>
        <w:tc>
          <w:tcPr>
            <w:tcW w:w="26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0316A73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7</w:t>
            </w:r>
          </w:p>
        </w:tc>
        <w:tc>
          <w:tcPr>
            <w:tcW w:w="5582" w:type="dxa"/>
            <w:tcBorders>
              <w:top w:val="single" w:sz="6" w:space="0" w:color="000000" w:themeColor="text1"/>
              <w:left w:val="nil"/>
              <w:bottom w:val="single" w:sz="6" w:space="0" w:color="000000" w:themeColor="text1"/>
              <w:right w:val="single" w:sz="6" w:space="0" w:color="000000" w:themeColor="text1"/>
            </w:tcBorders>
            <w:tcMar>
              <w:top w:w="0" w:type="dxa"/>
              <w:left w:w="100" w:type="dxa"/>
              <w:bottom w:w="0" w:type="dxa"/>
              <w:right w:w="100" w:type="dxa"/>
            </w:tcMar>
          </w:tcPr>
          <w:p w14:paraId="1719B63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Clasificando el tipo de atención según el establecimiento correspondiente.</w:t>
            </w:r>
          </w:p>
        </w:tc>
      </w:tr>
      <w:tr w:rsidR="005479C0" w:rsidRPr="00A91A59" w14:paraId="31E28096"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145C272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E55EFE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5479C0" w:rsidRPr="00A91A59" w14:paraId="4D84B7D4"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596BCF6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17FFDB1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Clasificar el tipo de establecimiento correspondiente.</w:t>
            </w:r>
          </w:p>
        </w:tc>
      </w:tr>
      <w:tr w:rsidR="005479C0" w:rsidRPr="00A91A59" w14:paraId="1286B3F3"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778D1BE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7B7354B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una ficha activa o estar registrando una nueva atención.</w:t>
            </w:r>
          </w:p>
        </w:tc>
      </w:tr>
      <w:tr w:rsidR="005479C0" w:rsidRPr="00A91A59" w14:paraId="6C2F8151"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54B22A4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520D8837"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indica si la atención corresponde a la clínica veterinaria o al Club Entre Patitas.</w:t>
            </w:r>
          </w:p>
        </w:tc>
      </w:tr>
      <w:tr w:rsidR="005479C0" w:rsidRPr="00A91A59" w14:paraId="0308CE94"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7580EA5F"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6DAC38B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La atención queda identificada con su tipo correspondiente.</w:t>
            </w:r>
          </w:p>
        </w:tc>
      </w:tr>
      <w:tr w:rsidR="005479C0" w:rsidRPr="00A91A59" w14:paraId="30DEA6AB" w14:textId="77777777" w:rsidTr="60AC0DD7">
        <w:trPr>
          <w:trHeight w:val="795"/>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03E9AE41"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36CEA6B8" w14:textId="11A6C715" w:rsidR="008E5CFF" w:rsidRPr="00A91A59" w:rsidRDefault="503E82EC" w:rsidP="004556C2">
            <w:pPr>
              <w:pBdr>
                <w:top w:val="nil"/>
                <w:left w:val="nil"/>
                <w:bottom w:val="nil"/>
                <w:right w:val="nil"/>
                <w:between w:val="nil"/>
              </w:pBdr>
              <w:spacing w:after="0" w:line="360" w:lineRule="auto"/>
              <w:jc w:val="both"/>
            </w:pPr>
            <w:r w:rsidRPr="503E82EC">
              <w:rPr>
                <w:rFonts w:ascii="Arial" w:eastAsia="Arial" w:hAnsi="Arial" w:cs="Arial"/>
              </w:rPr>
              <w:t>Principal</w:t>
            </w:r>
          </w:p>
        </w:tc>
      </w:tr>
      <w:tr w:rsidR="008E5CFF" w:rsidRPr="00A91A59" w14:paraId="46DF0148" w14:textId="77777777" w:rsidTr="60AC0DD7">
        <w:trPr>
          <w:trHeight w:val="525"/>
        </w:trPr>
        <w:tc>
          <w:tcPr>
            <w:tcW w:w="8276" w:type="dxa"/>
            <w:gridSpan w:val="2"/>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68ACC3C3"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5479C0" w:rsidRPr="00A91A59" w14:paraId="30686BDF" w14:textId="77777777" w:rsidTr="60AC0DD7">
        <w:trPr>
          <w:trHeight w:val="600"/>
        </w:trPr>
        <w:tc>
          <w:tcPr>
            <w:tcW w:w="2694" w:type="dxa"/>
            <w:tcBorders>
              <w:top w:val="nil"/>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7441012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582" w:type="dxa"/>
            <w:tcBorders>
              <w:top w:val="nil"/>
              <w:left w:val="nil"/>
              <w:bottom w:val="single" w:sz="6" w:space="0" w:color="000000" w:themeColor="text1"/>
              <w:right w:val="single" w:sz="6" w:space="0" w:color="000000" w:themeColor="text1"/>
            </w:tcBorders>
            <w:shd w:val="clear" w:color="auto" w:fill="D9D9D9" w:themeFill="background1" w:themeFillShade="D9"/>
            <w:tcMar>
              <w:top w:w="0" w:type="dxa"/>
              <w:left w:w="100" w:type="dxa"/>
              <w:bottom w:w="0" w:type="dxa"/>
              <w:right w:w="100" w:type="dxa"/>
            </w:tcMar>
          </w:tcPr>
          <w:p w14:paraId="7CD5C80C"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5479C0" w:rsidRPr="00A91A59" w14:paraId="168A9B4D" w14:textId="77777777" w:rsidTr="60AC0DD7">
        <w:trPr>
          <w:trHeight w:val="2115"/>
        </w:trPr>
        <w:tc>
          <w:tcPr>
            <w:tcW w:w="2694"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FF1910"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1. Inicia el registro de atención. </w:t>
            </w:r>
          </w:p>
          <w:p w14:paraId="4571467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br/>
            </w:r>
            <w:r>
              <w:br/>
            </w:r>
            <w:r w:rsidRPr="00A91A59">
              <w:rPr>
                <w:rFonts w:ascii="Arial" w:eastAsia="Arial" w:hAnsi="Arial" w:cs="Arial"/>
              </w:rPr>
              <w:t xml:space="preserve">3. Selecciona el tipo correspondiente. </w:t>
            </w:r>
          </w:p>
        </w:tc>
        <w:tc>
          <w:tcPr>
            <w:tcW w:w="5582" w:type="dxa"/>
            <w:tcBorders>
              <w:top w:val="nil"/>
              <w:left w:val="nil"/>
              <w:bottom w:val="single" w:sz="6" w:space="0" w:color="000000" w:themeColor="text1"/>
              <w:right w:val="single" w:sz="6" w:space="0" w:color="000000" w:themeColor="text1"/>
            </w:tcBorders>
            <w:tcMar>
              <w:top w:w="0" w:type="dxa"/>
              <w:left w:w="100" w:type="dxa"/>
              <w:bottom w:w="0" w:type="dxa"/>
              <w:right w:w="100" w:type="dxa"/>
            </w:tcMar>
          </w:tcPr>
          <w:p w14:paraId="25AA14C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las opciones para seleccionar tipo de atención (clínica o Club Entre Patitas).</w:t>
            </w:r>
          </w:p>
          <w:p w14:paraId="08EC21A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65D4248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4. El sistema registra la clasificación en la ficha clínica.</w:t>
            </w:r>
          </w:p>
        </w:tc>
      </w:tr>
    </w:tbl>
    <w:p w14:paraId="5E74924B" w14:textId="792078D0"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FA28302" w14:textId="39D9A045" w:rsidR="00701FAE" w:rsidRPr="000D2A8F" w:rsidRDefault="00BA5FAB" w:rsidP="000D2A8F">
      <w:pPr>
        <w:pBdr>
          <w:top w:val="nil"/>
          <w:left w:val="nil"/>
          <w:bottom w:val="nil"/>
          <w:right w:val="nil"/>
          <w:between w:val="nil"/>
        </w:pBdr>
        <w:spacing w:after="0" w:line="360" w:lineRule="auto"/>
        <w:ind w:left="567"/>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78A2D40D" w:rsidRPr="23E7B3ED">
        <w:rPr>
          <w:rFonts w:ascii="Arial" w:eastAsia="Arial" w:hAnsi="Arial" w:cs="Arial"/>
        </w:rPr>
        <w:t>.8</w:t>
      </w:r>
      <w:r w:rsidRPr="23E7B3ED">
        <w:rPr>
          <w:rFonts w:ascii="Arial" w:eastAsia="Arial" w:hAnsi="Arial" w:cs="Arial"/>
        </w:rPr>
        <w:t>: Tipos de ficha clínica. Permite seleccionar entre ficha general u hospitalización, generando plantillas con campos específicos para cada caso.</w:t>
      </w:r>
    </w:p>
    <w:p w14:paraId="76F6CBFD" w14:textId="0594E981" w:rsidR="000D2A8F" w:rsidRDefault="000D2A8F" w:rsidP="000D2A8F">
      <w:pPr>
        <w:pStyle w:val="Sinespaciado"/>
      </w:pPr>
      <w:bookmarkStart w:id="120" w:name="_Toc201111930"/>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8</w:t>
      </w:r>
      <w:r w:rsidR="009E79A0">
        <w:fldChar w:fldCharType="end"/>
      </w:r>
      <w:r>
        <w:t xml:space="preserve"> </w:t>
      </w:r>
      <w:r w:rsidRPr="00734B68">
        <w:t>Tabla de Caso de Uso 8</w:t>
      </w:r>
      <w:bookmarkEnd w:id="120"/>
    </w:p>
    <w:tbl>
      <w:tblPr>
        <w:tblStyle w:val="affffffffe"/>
        <w:tblW w:w="8321" w:type="dxa"/>
        <w:tblInd w:w="559" w:type="dxa"/>
        <w:tblBorders>
          <w:top w:val="nil"/>
          <w:left w:val="nil"/>
          <w:bottom w:val="nil"/>
          <w:right w:val="nil"/>
          <w:insideH w:val="nil"/>
          <w:insideV w:val="nil"/>
        </w:tblBorders>
        <w:tblLayout w:type="fixed"/>
        <w:tblLook w:val="0600" w:firstRow="0" w:lastRow="0" w:firstColumn="0" w:lastColumn="0" w:noHBand="1" w:noVBand="1"/>
      </w:tblPr>
      <w:tblGrid>
        <w:gridCol w:w="2694"/>
        <w:gridCol w:w="5627"/>
      </w:tblGrid>
      <w:tr w:rsidR="008E5CFF" w:rsidRPr="00A91A59" w14:paraId="36DEDC5E" w14:textId="77777777" w:rsidTr="00CD34F9">
        <w:trPr>
          <w:trHeight w:val="600"/>
        </w:trPr>
        <w:tc>
          <w:tcPr>
            <w:tcW w:w="2694"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D48FDA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Casos de Uso N° 8</w:t>
            </w:r>
          </w:p>
        </w:tc>
        <w:tc>
          <w:tcPr>
            <w:tcW w:w="562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3741A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Seleccionando el tipo de ficha clínica para un paciente.</w:t>
            </w:r>
          </w:p>
        </w:tc>
      </w:tr>
      <w:tr w:rsidR="008E5CFF" w:rsidRPr="00A91A59" w14:paraId="141DDFD8"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EB8D22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Actores</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3363BB8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6AF2D7C"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92124F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Propósito </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67947DE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Seleccionar el tipo de ficha clínica para un paciente.</w:t>
            </w:r>
          </w:p>
        </w:tc>
      </w:tr>
      <w:tr w:rsidR="008E5CFF" w:rsidRPr="00A91A59" w14:paraId="6055FF05"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970BFB8"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Precondiciones</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0577CF3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Tener un paciente activo en el sistema.</w:t>
            </w:r>
          </w:p>
        </w:tc>
      </w:tr>
      <w:tr w:rsidR="008E5CFF" w:rsidRPr="00A91A59" w14:paraId="594F395B" w14:textId="77777777" w:rsidTr="00CD34F9">
        <w:trPr>
          <w:trHeight w:val="82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E2554E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Resumen</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593820C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El actor accede al sistema y elige entre ficha de hospitalización o ficha clínica general según el tipo de atención.</w:t>
            </w:r>
          </w:p>
        </w:tc>
      </w:tr>
      <w:tr w:rsidR="008E5CFF" w:rsidRPr="00A91A59" w14:paraId="61FD2A39"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582C94"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Postcondiciones </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04B2FF6A"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Se crean y vinculan las fichas correspondientes al historial clínico.</w:t>
            </w:r>
          </w:p>
        </w:tc>
      </w:tr>
      <w:tr w:rsidR="008E5CFF" w:rsidRPr="00A91A59" w14:paraId="529E8094" w14:textId="77777777" w:rsidTr="00CD34F9">
        <w:trPr>
          <w:trHeight w:val="795"/>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849A6B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Tipos</w:t>
            </w:r>
          </w:p>
        </w:tc>
        <w:tc>
          <w:tcPr>
            <w:tcW w:w="5627" w:type="dxa"/>
            <w:tcBorders>
              <w:top w:val="nil"/>
              <w:left w:val="nil"/>
              <w:bottom w:val="single" w:sz="6" w:space="0" w:color="000000"/>
              <w:right w:val="single" w:sz="6" w:space="0" w:color="000000"/>
            </w:tcBorders>
            <w:tcMar>
              <w:top w:w="0" w:type="dxa"/>
              <w:left w:w="100" w:type="dxa"/>
              <w:bottom w:w="0" w:type="dxa"/>
              <w:right w:w="100" w:type="dxa"/>
            </w:tcMar>
          </w:tcPr>
          <w:p w14:paraId="4C8CDA4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Principal</w:t>
            </w:r>
          </w:p>
        </w:tc>
      </w:tr>
      <w:tr w:rsidR="008E5CFF" w:rsidRPr="00A91A59" w14:paraId="0B3949BC" w14:textId="77777777" w:rsidTr="00CD34F9">
        <w:trPr>
          <w:trHeight w:val="525"/>
        </w:trPr>
        <w:tc>
          <w:tcPr>
            <w:tcW w:w="8321"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5B77CB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4A7F64BC" w14:textId="77777777" w:rsidTr="00CD34F9">
        <w:trPr>
          <w:trHeight w:val="600"/>
        </w:trPr>
        <w:tc>
          <w:tcPr>
            <w:tcW w:w="2694"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FCE7A6E"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Acción de los Actores </w:t>
            </w:r>
          </w:p>
        </w:tc>
        <w:tc>
          <w:tcPr>
            <w:tcW w:w="5627"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1F3B8C3B"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0BDEEEC1" w14:textId="77777777" w:rsidTr="00CD34F9">
        <w:trPr>
          <w:trHeight w:val="1845"/>
        </w:trPr>
        <w:tc>
          <w:tcPr>
            <w:tcW w:w="269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486E12"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1. Selecciona el paciente desde el sistema.</w:t>
            </w:r>
          </w:p>
          <w:p w14:paraId="39B35FF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3176304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3.Selecciona el tipo de ficha.</w:t>
            </w:r>
          </w:p>
        </w:tc>
        <w:tc>
          <w:tcPr>
            <w:tcW w:w="5627"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26AC39"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2. El sistema muestra las opciones de ficha (consulta general u hospitalización).</w:t>
            </w:r>
          </w:p>
          <w:p w14:paraId="4CA9C26D"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 </w:t>
            </w:r>
          </w:p>
          <w:p w14:paraId="2794A086" w14:textId="77777777" w:rsidR="008E5CFF" w:rsidRPr="00A91A59" w:rsidRDefault="00BA5FAB" w:rsidP="004556C2">
            <w:pPr>
              <w:pBdr>
                <w:top w:val="nil"/>
                <w:left w:val="nil"/>
                <w:bottom w:val="nil"/>
                <w:right w:val="nil"/>
                <w:between w:val="nil"/>
              </w:pBdr>
              <w:spacing w:after="0" w:line="360" w:lineRule="auto"/>
              <w:jc w:val="both"/>
              <w:rPr>
                <w:rFonts w:ascii="Arial" w:eastAsia="Arial" w:hAnsi="Arial" w:cs="Arial"/>
              </w:rPr>
            </w:pPr>
            <w:r w:rsidRPr="00A91A59">
              <w:rPr>
                <w:rFonts w:ascii="Arial" w:eastAsia="Arial" w:hAnsi="Arial" w:cs="Arial"/>
              </w:rPr>
              <w:t xml:space="preserve">4. El sistema muestra la plantilla correspondiente según el tipo elegido, con sus campos específicos. </w:t>
            </w:r>
          </w:p>
        </w:tc>
      </w:tr>
    </w:tbl>
    <w:p w14:paraId="70DA64B8" w14:textId="7CDCDA59" w:rsidR="00862FBB" w:rsidRPr="005B3925" w:rsidRDefault="00862FBB" w:rsidP="005B3925">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6E5C1AB" w14:textId="6371B16A" w:rsidR="0067007F" w:rsidRPr="000D2A8F" w:rsidRDefault="00BA5FAB" w:rsidP="000D2A8F">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2340F6E7" w:rsidRPr="23E7B3ED">
        <w:rPr>
          <w:rFonts w:ascii="Arial" w:eastAsia="Arial" w:hAnsi="Arial" w:cs="Arial"/>
        </w:rPr>
        <w:t>.9</w:t>
      </w:r>
      <w:r w:rsidRPr="23E7B3ED">
        <w:rPr>
          <w:rFonts w:ascii="Arial" w:eastAsia="Arial" w:hAnsi="Arial" w:cs="Arial"/>
        </w:rPr>
        <w:t>: Búsqueda de pacientes. Facilita la localización de pacientes mediante filtros (diagnóstico, fecha, tipo) para agilizar la gestión clínica.</w:t>
      </w:r>
    </w:p>
    <w:p w14:paraId="5F6E437C" w14:textId="6F53BC11" w:rsidR="000D2A8F" w:rsidRDefault="000D2A8F" w:rsidP="000D2A8F">
      <w:pPr>
        <w:pStyle w:val="Sinespaciado"/>
      </w:pPr>
      <w:bookmarkStart w:id="121" w:name="_Toc201111931"/>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9</w:t>
      </w:r>
      <w:r w:rsidR="009E79A0">
        <w:fldChar w:fldCharType="end"/>
      </w:r>
      <w:r>
        <w:t xml:space="preserve"> </w:t>
      </w:r>
      <w:r w:rsidRPr="005F6876">
        <w:t>Tabla de Caso de Uso 9</w:t>
      </w:r>
      <w:bookmarkEnd w:id="121"/>
    </w:p>
    <w:tbl>
      <w:tblPr>
        <w:tblStyle w:val="afffffffff"/>
        <w:tblW w:w="846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1"/>
        <w:gridCol w:w="1095"/>
        <w:gridCol w:w="4290"/>
      </w:tblGrid>
      <w:tr w:rsidR="008E5CFF" w:rsidRPr="00A91A59" w14:paraId="5AC5302B" w14:textId="77777777" w:rsidTr="00CD34F9">
        <w:trPr>
          <w:trHeight w:val="735"/>
          <w:jc w:val="center"/>
        </w:trPr>
        <w:tc>
          <w:tcPr>
            <w:tcW w:w="3081" w:type="dxa"/>
            <w:shd w:val="clear" w:color="auto" w:fill="D9D9D9"/>
          </w:tcPr>
          <w:p w14:paraId="66FFBA1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9</w:t>
            </w:r>
          </w:p>
        </w:tc>
        <w:tc>
          <w:tcPr>
            <w:tcW w:w="5385" w:type="dxa"/>
            <w:gridSpan w:val="2"/>
          </w:tcPr>
          <w:p w14:paraId="7B933E2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Buscando pacientes en el sistema.</w:t>
            </w:r>
          </w:p>
        </w:tc>
      </w:tr>
      <w:tr w:rsidR="008E5CFF" w:rsidRPr="00A91A59" w14:paraId="227D7CB9" w14:textId="77777777" w:rsidTr="00CD34F9">
        <w:trPr>
          <w:trHeight w:val="795"/>
          <w:jc w:val="center"/>
        </w:trPr>
        <w:tc>
          <w:tcPr>
            <w:tcW w:w="3081" w:type="dxa"/>
            <w:shd w:val="clear" w:color="auto" w:fill="D9D9D9"/>
          </w:tcPr>
          <w:p w14:paraId="79B8D63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42FDED1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CF33462" w14:textId="77777777" w:rsidTr="00CD34F9">
        <w:trPr>
          <w:trHeight w:val="795"/>
          <w:jc w:val="center"/>
        </w:trPr>
        <w:tc>
          <w:tcPr>
            <w:tcW w:w="3081" w:type="dxa"/>
            <w:shd w:val="clear" w:color="auto" w:fill="D9D9D9"/>
          </w:tcPr>
          <w:p w14:paraId="3AAACCC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457FA53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Busca pacientes en el sistema.</w:t>
            </w:r>
          </w:p>
        </w:tc>
      </w:tr>
      <w:tr w:rsidR="008E5CFF" w:rsidRPr="00A91A59" w14:paraId="0A9D7564" w14:textId="77777777" w:rsidTr="00CD34F9">
        <w:trPr>
          <w:trHeight w:val="795"/>
          <w:jc w:val="center"/>
        </w:trPr>
        <w:tc>
          <w:tcPr>
            <w:tcW w:w="3081" w:type="dxa"/>
            <w:shd w:val="clear" w:color="auto" w:fill="D9D9D9"/>
          </w:tcPr>
          <w:p w14:paraId="4EB83AA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0CAE025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acceso al módulo de pacientes y fichas clínicas.</w:t>
            </w:r>
          </w:p>
        </w:tc>
      </w:tr>
      <w:tr w:rsidR="008E5CFF" w:rsidRPr="00A91A59" w14:paraId="03824C5E" w14:textId="77777777" w:rsidTr="00CD34F9">
        <w:trPr>
          <w:trHeight w:val="795"/>
          <w:jc w:val="center"/>
        </w:trPr>
        <w:tc>
          <w:tcPr>
            <w:tcW w:w="3081" w:type="dxa"/>
            <w:shd w:val="clear" w:color="auto" w:fill="D9D9D9"/>
          </w:tcPr>
          <w:p w14:paraId="71CB6E4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2452473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utiliza filtros para buscar pacientes por distintos criterios.</w:t>
            </w:r>
          </w:p>
        </w:tc>
      </w:tr>
      <w:tr w:rsidR="008E5CFF" w:rsidRPr="00A91A59" w14:paraId="1D18AD34" w14:textId="77777777" w:rsidTr="00CD34F9">
        <w:trPr>
          <w:trHeight w:val="795"/>
          <w:jc w:val="center"/>
        </w:trPr>
        <w:tc>
          <w:tcPr>
            <w:tcW w:w="3081" w:type="dxa"/>
            <w:shd w:val="clear" w:color="auto" w:fill="D9D9D9"/>
          </w:tcPr>
          <w:p w14:paraId="156D194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1570A28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 muestran los resultados coincidentes según los filtros aplicados.</w:t>
            </w:r>
          </w:p>
        </w:tc>
      </w:tr>
      <w:tr w:rsidR="008E5CFF" w:rsidRPr="00A91A59" w14:paraId="43142074" w14:textId="77777777" w:rsidTr="00CD34F9">
        <w:trPr>
          <w:trHeight w:val="795"/>
          <w:jc w:val="center"/>
        </w:trPr>
        <w:tc>
          <w:tcPr>
            <w:tcW w:w="3081" w:type="dxa"/>
            <w:shd w:val="clear" w:color="auto" w:fill="D9D9D9"/>
          </w:tcPr>
          <w:p w14:paraId="203C989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4FB7390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0FF396EA" w14:textId="77777777" w:rsidTr="00CD34F9">
        <w:trPr>
          <w:trHeight w:val="525"/>
          <w:jc w:val="center"/>
        </w:trPr>
        <w:tc>
          <w:tcPr>
            <w:tcW w:w="8466" w:type="dxa"/>
            <w:gridSpan w:val="3"/>
            <w:shd w:val="clear" w:color="auto" w:fill="D9D9D9"/>
          </w:tcPr>
          <w:p w14:paraId="762DEA9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A8D84A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02263CB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7E877A24" w14:textId="77777777" w:rsidTr="00CD34F9">
        <w:trPr>
          <w:trHeight w:val="600"/>
          <w:jc w:val="center"/>
        </w:trPr>
        <w:tc>
          <w:tcPr>
            <w:tcW w:w="4176" w:type="dxa"/>
            <w:gridSpan w:val="2"/>
            <w:shd w:val="clear" w:color="auto" w:fill="D9D9D9"/>
          </w:tcPr>
          <w:p w14:paraId="1152218C" w14:textId="2194387C"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tc>
        <w:tc>
          <w:tcPr>
            <w:tcW w:w="4290" w:type="dxa"/>
            <w:shd w:val="clear" w:color="auto" w:fill="D9D9D9"/>
          </w:tcPr>
          <w:p w14:paraId="501CDE4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5B2E7D4B" w14:textId="77777777" w:rsidTr="00CD34F9">
        <w:trPr>
          <w:trHeight w:val="600"/>
          <w:jc w:val="center"/>
        </w:trPr>
        <w:tc>
          <w:tcPr>
            <w:tcW w:w="4176" w:type="dxa"/>
            <w:gridSpan w:val="2"/>
            <w:shd w:val="clear" w:color="auto" w:fill="auto"/>
          </w:tcPr>
          <w:p w14:paraId="2E65B40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 la sección de búsqueda de pacientes.</w:t>
            </w:r>
          </w:p>
          <w:p w14:paraId="7CE5D31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7E0974A" w14:textId="1610A286"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Ingresa uno o más criterios de búsqueda.</w:t>
            </w:r>
          </w:p>
          <w:p w14:paraId="35E5258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90" w:type="dxa"/>
            <w:shd w:val="clear" w:color="auto" w:fill="auto"/>
          </w:tcPr>
          <w:p w14:paraId="1F81B2D3" w14:textId="7D9EE918"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los filtros disponibles (tipo de paciente, diagnóstico, fecha)</w:t>
            </w:r>
          </w:p>
          <w:p w14:paraId="4DB606C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4. El sistema muestra la lista filtrada de pacientes que cumplen con los criterios.</w:t>
            </w:r>
          </w:p>
        </w:tc>
      </w:tr>
    </w:tbl>
    <w:p w14:paraId="64473486" w14:textId="6BE5E663"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43DDC013" w14:textId="2E0B88B9" w:rsidR="0067007F" w:rsidRPr="000D2A8F" w:rsidRDefault="00BA5FAB" w:rsidP="000D2A8F">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5.10:</w:t>
      </w:r>
      <w:r w:rsidR="75FA7980" w:rsidRPr="23E7B3ED">
        <w:rPr>
          <w:rFonts w:ascii="Arial" w:eastAsia="Arial" w:hAnsi="Arial" w:cs="Arial"/>
        </w:rPr>
        <w:t>0</w:t>
      </w:r>
      <w:r w:rsidRPr="23E7B3ED">
        <w:rPr>
          <w:rFonts w:ascii="Arial" w:eastAsia="Arial" w:hAnsi="Arial" w:cs="Arial"/>
        </w:rPr>
        <w:t xml:space="preserve"> Trazabilidad de modificaciones. Registra automáticamente fecha y hora de cambios en fichas clínicas para auditoría.</w:t>
      </w:r>
    </w:p>
    <w:p w14:paraId="4385AAC6" w14:textId="6CD7CDC7" w:rsidR="000D2A8F" w:rsidRDefault="000D2A8F" w:rsidP="000D2A8F">
      <w:pPr>
        <w:pStyle w:val="Sinespaciado"/>
      </w:pPr>
      <w:bookmarkStart w:id="122" w:name="_Toc201111932"/>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10</w:t>
      </w:r>
      <w:r w:rsidR="009E79A0">
        <w:fldChar w:fldCharType="end"/>
      </w:r>
      <w:r>
        <w:t xml:space="preserve"> </w:t>
      </w:r>
      <w:r w:rsidRPr="005E4503">
        <w:t>Tabla de Caso de Uso 10</w:t>
      </w:r>
      <w:bookmarkEnd w:id="122"/>
    </w:p>
    <w:tbl>
      <w:tblPr>
        <w:tblStyle w:val="afffffffff0"/>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080"/>
        <w:gridCol w:w="4305"/>
      </w:tblGrid>
      <w:tr w:rsidR="008E5CFF" w:rsidRPr="00A91A59" w14:paraId="043AA479" w14:textId="77777777">
        <w:trPr>
          <w:trHeight w:val="600"/>
          <w:jc w:val="center"/>
        </w:trPr>
        <w:tc>
          <w:tcPr>
            <w:tcW w:w="3225" w:type="dxa"/>
            <w:shd w:val="clear" w:color="auto" w:fill="D9D9D9"/>
          </w:tcPr>
          <w:p w14:paraId="242FE30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C25B84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10</w:t>
            </w:r>
          </w:p>
          <w:p w14:paraId="2E1B0D6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385" w:type="dxa"/>
            <w:gridSpan w:val="2"/>
          </w:tcPr>
          <w:p w14:paraId="5EDDF63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fecha y hora de atención o modificación en la ficha clínica.</w:t>
            </w:r>
          </w:p>
        </w:tc>
      </w:tr>
      <w:tr w:rsidR="008E5CFF" w:rsidRPr="00A91A59" w14:paraId="7D18702A" w14:textId="77777777">
        <w:trPr>
          <w:trHeight w:val="795"/>
          <w:jc w:val="center"/>
        </w:trPr>
        <w:tc>
          <w:tcPr>
            <w:tcW w:w="3225" w:type="dxa"/>
            <w:shd w:val="clear" w:color="auto" w:fill="D9D9D9"/>
          </w:tcPr>
          <w:p w14:paraId="58C4744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3AE663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5495422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 secretaria.</w:t>
            </w:r>
          </w:p>
        </w:tc>
      </w:tr>
      <w:tr w:rsidR="008E5CFF" w:rsidRPr="00A91A59" w14:paraId="40F7065D" w14:textId="77777777">
        <w:trPr>
          <w:trHeight w:val="795"/>
          <w:jc w:val="center"/>
        </w:trPr>
        <w:tc>
          <w:tcPr>
            <w:tcW w:w="3225" w:type="dxa"/>
            <w:shd w:val="clear" w:color="auto" w:fill="D9D9D9"/>
          </w:tcPr>
          <w:p w14:paraId="2D9407D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2FCFA3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5E175A7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fecha y hora de atención o modificación en la ficha clínica.</w:t>
            </w:r>
          </w:p>
        </w:tc>
      </w:tr>
      <w:tr w:rsidR="008E5CFF" w:rsidRPr="00A91A59" w14:paraId="43C7AC66" w14:textId="77777777">
        <w:trPr>
          <w:trHeight w:val="795"/>
          <w:jc w:val="center"/>
        </w:trPr>
        <w:tc>
          <w:tcPr>
            <w:tcW w:w="3225" w:type="dxa"/>
            <w:shd w:val="clear" w:color="auto" w:fill="D9D9D9"/>
          </w:tcPr>
          <w:p w14:paraId="5FBBE3E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62388C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5C44504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ficha clínica creada.</w:t>
            </w:r>
          </w:p>
        </w:tc>
      </w:tr>
      <w:tr w:rsidR="008E5CFF" w:rsidRPr="00A91A59" w14:paraId="08AB36C2" w14:textId="77777777">
        <w:trPr>
          <w:trHeight w:val="795"/>
          <w:jc w:val="center"/>
        </w:trPr>
        <w:tc>
          <w:tcPr>
            <w:tcW w:w="3225" w:type="dxa"/>
            <w:shd w:val="clear" w:color="auto" w:fill="D9D9D9"/>
          </w:tcPr>
          <w:p w14:paraId="5E2D964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5EAF7B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722ECE3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El actor modifica o crea un dato en la ficha y el sistema registra automáticamente la fecha y hora en la que se hizo la modificación. </w:t>
            </w:r>
          </w:p>
        </w:tc>
      </w:tr>
      <w:tr w:rsidR="008E5CFF" w:rsidRPr="00A91A59" w14:paraId="1278833D" w14:textId="77777777">
        <w:trPr>
          <w:trHeight w:val="795"/>
          <w:jc w:val="center"/>
        </w:trPr>
        <w:tc>
          <w:tcPr>
            <w:tcW w:w="3225" w:type="dxa"/>
            <w:shd w:val="clear" w:color="auto" w:fill="D9D9D9"/>
          </w:tcPr>
          <w:p w14:paraId="2B606B4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D010CA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1C4EB4B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Las modificaciones de las fichas quedan registradas en el sistema.</w:t>
            </w:r>
          </w:p>
        </w:tc>
      </w:tr>
      <w:tr w:rsidR="008E5CFF" w:rsidRPr="00A91A59" w14:paraId="71B0DEE2" w14:textId="77777777">
        <w:trPr>
          <w:trHeight w:val="795"/>
          <w:jc w:val="center"/>
        </w:trPr>
        <w:tc>
          <w:tcPr>
            <w:tcW w:w="3225" w:type="dxa"/>
            <w:shd w:val="clear" w:color="auto" w:fill="D9D9D9"/>
          </w:tcPr>
          <w:p w14:paraId="344F8710" w14:textId="77777777" w:rsidR="000D2A8F" w:rsidRDefault="000D2A8F" w:rsidP="004556C2">
            <w:pPr>
              <w:pBdr>
                <w:top w:val="nil"/>
                <w:left w:val="nil"/>
                <w:bottom w:val="nil"/>
                <w:right w:val="nil"/>
                <w:between w:val="nil"/>
              </w:pBdr>
              <w:spacing w:line="360" w:lineRule="auto"/>
              <w:jc w:val="both"/>
              <w:rPr>
                <w:rFonts w:ascii="Arial" w:eastAsia="Arial" w:hAnsi="Arial" w:cs="Arial"/>
              </w:rPr>
            </w:pPr>
          </w:p>
          <w:p w14:paraId="69FD4AB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35289A3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18552C9A" w14:textId="77777777">
        <w:trPr>
          <w:trHeight w:val="525"/>
          <w:jc w:val="center"/>
        </w:trPr>
        <w:tc>
          <w:tcPr>
            <w:tcW w:w="8610" w:type="dxa"/>
            <w:gridSpan w:val="3"/>
            <w:shd w:val="clear" w:color="auto" w:fill="D9D9D9"/>
          </w:tcPr>
          <w:p w14:paraId="6C97D863" w14:textId="6EDB3622"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tc>
      </w:tr>
      <w:tr w:rsidR="008E5CFF" w:rsidRPr="00A91A59" w14:paraId="20179828" w14:textId="77777777">
        <w:trPr>
          <w:trHeight w:val="600"/>
          <w:jc w:val="center"/>
        </w:trPr>
        <w:tc>
          <w:tcPr>
            <w:tcW w:w="4305" w:type="dxa"/>
            <w:gridSpan w:val="2"/>
            <w:shd w:val="clear" w:color="auto" w:fill="D9D9D9"/>
          </w:tcPr>
          <w:p w14:paraId="19633C7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Acción de los Actores</w:t>
            </w:r>
          </w:p>
          <w:p w14:paraId="0F14697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 </w:t>
            </w:r>
          </w:p>
        </w:tc>
        <w:tc>
          <w:tcPr>
            <w:tcW w:w="4305" w:type="dxa"/>
            <w:shd w:val="clear" w:color="auto" w:fill="D9D9D9"/>
          </w:tcPr>
          <w:p w14:paraId="69A2A81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1CFF187D" w14:textId="77777777">
        <w:trPr>
          <w:trHeight w:val="600"/>
          <w:jc w:val="center"/>
        </w:trPr>
        <w:tc>
          <w:tcPr>
            <w:tcW w:w="4305" w:type="dxa"/>
            <w:gridSpan w:val="2"/>
            <w:shd w:val="clear" w:color="auto" w:fill="auto"/>
          </w:tcPr>
          <w:p w14:paraId="4434FE8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El actor modifica o ingresa nuevos datos en la ficha clínica ya creada.</w:t>
            </w:r>
          </w:p>
        </w:tc>
        <w:tc>
          <w:tcPr>
            <w:tcW w:w="4305" w:type="dxa"/>
            <w:shd w:val="clear" w:color="auto" w:fill="auto"/>
          </w:tcPr>
          <w:p w14:paraId="4015BCF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registra automáticamente la fecha y hora de la modificación o ingreso de la ficha.</w:t>
            </w:r>
          </w:p>
        </w:tc>
      </w:tr>
    </w:tbl>
    <w:p w14:paraId="2969771F" w14:textId="77777777" w:rsidR="000D2A8F" w:rsidRPr="00862FBB" w:rsidRDefault="000D2A8F" w:rsidP="000D2A8F">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15B3534" w14:textId="22072930" w:rsidR="008E5CFF" w:rsidRPr="00A91A59" w:rsidRDefault="008E5CFF" w:rsidP="004556C2">
      <w:pPr>
        <w:pBdr>
          <w:top w:val="nil"/>
          <w:left w:val="nil"/>
          <w:bottom w:val="nil"/>
          <w:right w:val="nil"/>
          <w:between w:val="nil"/>
        </w:pBdr>
        <w:spacing w:after="0" w:line="360" w:lineRule="auto"/>
        <w:jc w:val="both"/>
        <w:rPr>
          <w:rFonts w:ascii="Arial" w:eastAsia="Arial" w:hAnsi="Arial" w:cs="Arial"/>
        </w:rPr>
      </w:pPr>
    </w:p>
    <w:p w14:paraId="57466161" w14:textId="2F0AE835" w:rsidR="0067007F" w:rsidRPr="000D2A8F" w:rsidRDefault="00BA5FAB" w:rsidP="000D2A8F">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70C77194" w:rsidRPr="70C77194">
        <w:rPr>
          <w:rFonts w:ascii="Arial" w:eastAsia="Arial" w:hAnsi="Arial" w:cs="Arial"/>
        </w:rPr>
        <w:t>5</w:t>
      </w:r>
      <w:r w:rsidR="45B1525C" w:rsidRPr="23E7B3ED">
        <w:rPr>
          <w:rFonts w:ascii="Arial" w:eastAsia="Arial" w:hAnsi="Arial" w:cs="Arial"/>
        </w:rPr>
        <w:t>.1</w:t>
      </w:r>
      <w:r w:rsidR="0AA50359" w:rsidRPr="23E7B3ED">
        <w:rPr>
          <w:rFonts w:ascii="Arial" w:eastAsia="Arial" w:hAnsi="Arial" w:cs="Arial"/>
        </w:rPr>
        <w:t>1</w:t>
      </w:r>
      <w:r w:rsidRPr="23E7B3ED">
        <w:rPr>
          <w:rFonts w:ascii="Arial" w:eastAsia="Arial" w:hAnsi="Arial" w:cs="Arial"/>
        </w:rPr>
        <w:t>: Historial de modificaciones. Bitácora que detalla cambios realizados en fichas (autor, acción, fecha), garantizando transparencia.</w:t>
      </w:r>
    </w:p>
    <w:p w14:paraId="782C3F5B" w14:textId="56B16AC9" w:rsidR="000D2A8F" w:rsidRDefault="000D2A8F" w:rsidP="000D2A8F">
      <w:pPr>
        <w:pStyle w:val="Sinespaciado"/>
      </w:pPr>
      <w:bookmarkStart w:id="123" w:name="_Toc20111193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11</w:t>
      </w:r>
      <w:r w:rsidR="009E79A0">
        <w:fldChar w:fldCharType="end"/>
      </w:r>
      <w:r>
        <w:t xml:space="preserve"> </w:t>
      </w:r>
      <w:r w:rsidRPr="009B2113">
        <w:t>Tabla de Caso de Uso 11</w:t>
      </w:r>
      <w:bookmarkEnd w:id="123"/>
    </w:p>
    <w:tbl>
      <w:tblPr>
        <w:tblStyle w:val="afffffffff1"/>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71FE4EC2" w14:textId="77777777">
        <w:trPr>
          <w:trHeight w:val="600"/>
          <w:jc w:val="center"/>
        </w:trPr>
        <w:tc>
          <w:tcPr>
            <w:tcW w:w="3224" w:type="dxa"/>
            <w:shd w:val="clear" w:color="auto" w:fill="D9D9D9"/>
          </w:tcPr>
          <w:p w14:paraId="6B01AD3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11</w:t>
            </w:r>
          </w:p>
        </w:tc>
        <w:tc>
          <w:tcPr>
            <w:tcW w:w="5383" w:type="dxa"/>
            <w:gridSpan w:val="2"/>
          </w:tcPr>
          <w:p w14:paraId="3A5F384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Almacenando historial de modificaciones de la ficha clínica.</w:t>
            </w:r>
          </w:p>
        </w:tc>
      </w:tr>
      <w:tr w:rsidR="008E5CFF" w:rsidRPr="00A91A59" w14:paraId="3037698C" w14:textId="77777777">
        <w:trPr>
          <w:trHeight w:val="795"/>
          <w:jc w:val="center"/>
        </w:trPr>
        <w:tc>
          <w:tcPr>
            <w:tcW w:w="3224" w:type="dxa"/>
            <w:shd w:val="clear" w:color="auto" w:fill="D9D9D9"/>
          </w:tcPr>
          <w:p w14:paraId="4420624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968580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2305CA8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2FDB8B87" w14:textId="77777777">
        <w:trPr>
          <w:trHeight w:val="795"/>
          <w:jc w:val="center"/>
        </w:trPr>
        <w:tc>
          <w:tcPr>
            <w:tcW w:w="3224" w:type="dxa"/>
            <w:shd w:val="clear" w:color="auto" w:fill="D9D9D9"/>
          </w:tcPr>
          <w:p w14:paraId="58D8E4C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CE1DC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655959E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Almacena historial de modificaciones.</w:t>
            </w:r>
          </w:p>
        </w:tc>
      </w:tr>
      <w:tr w:rsidR="008E5CFF" w:rsidRPr="00A91A59" w14:paraId="4F35708B" w14:textId="77777777">
        <w:trPr>
          <w:trHeight w:val="795"/>
          <w:jc w:val="center"/>
        </w:trPr>
        <w:tc>
          <w:tcPr>
            <w:tcW w:w="3224" w:type="dxa"/>
            <w:shd w:val="clear" w:color="auto" w:fill="D9D9D9"/>
          </w:tcPr>
          <w:p w14:paraId="148476E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8D1A8D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5E466FA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ficha clínica con al menos una modificación.</w:t>
            </w:r>
          </w:p>
        </w:tc>
      </w:tr>
      <w:tr w:rsidR="008E5CFF" w:rsidRPr="00A91A59" w14:paraId="1CC0A3B5" w14:textId="77777777">
        <w:trPr>
          <w:trHeight w:val="795"/>
          <w:jc w:val="center"/>
        </w:trPr>
        <w:tc>
          <w:tcPr>
            <w:tcW w:w="3224" w:type="dxa"/>
            <w:shd w:val="clear" w:color="auto" w:fill="D9D9D9"/>
          </w:tcPr>
          <w:p w14:paraId="502B646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BB7B07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40F89D8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puede ver una bitácora con las modificaciones que se han hecho en la ficha.</w:t>
            </w:r>
          </w:p>
        </w:tc>
      </w:tr>
      <w:tr w:rsidR="008E5CFF" w:rsidRPr="00A91A59" w14:paraId="00912B3C" w14:textId="77777777">
        <w:trPr>
          <w:trHeight w:val="795"/>
          <w:jc w:val="center"/>
        </w:trPr>
        <w:tc>
          <w:tcPr>
            <w:tcW w:w="3224" w:type="dxa"/>
            <w:shd w:val="clear" w:color="auto" w:fill="D9D9D9"/>
          </w:tcPr>
          <w:p w14:paraId="255511C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B989E0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38F3EB2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 genera una bitácora con trazabilidad de cambios.</w:t>
            </w:r>
          </w:p>
        </w:tc>
      </w:tr>
      <w:tr w:rsidR="008E5CFF" w:rsidRPr="00A91A59" w14:paraId="57793EB1" w14:textId="77777777">
        <w:trPr>
          <w:trHeight w:val="795"/>
          <w:jc w:val="center"/>
        </w:trPr>
        <w:tc>
          <w:tcPr>
            <w:tcW w:w="3224" w:type="dxa"/>
            <w:shd w:val="clear" w:color="auto" w:fill="D9D9D9"/>
          </w:tcPr>
          <w:p w14:paraId="5C345E2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00C272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4D47D312" w14:textId="77777777" w:rsidR="008E5CFF" w:rsidRPr="003543B5" w:rsidRDefault="00BA5FAB" w:rsidP="004556C2">
            <w:pPr>
              <w:pBdr>
                <w:top w:val="nil"/>
                <w:left w:val="nil"/>
                <w:bottom w:val="nil"/>
                <w:right w:val="nil"/>
                <w:between w:val="nil"/>
              </w:pBdr>
              <w:spacing w:line="360" w:lineRule="auto"/>
              <w:jc w:val="both"/>
              <w:rPr>
                <w:rFonts w:ascii="Arial" w:eastAsia="Arial" w:hAnsi="Arial" w:cs="Arial"/>
                <w:u w:val="single"/>
              </w:rPr>
            </w:pPr>
            <w:r w:rsidRPr="00A91A59">
              <w:rPr>
                <w:rFonts w:ascii="Arial" w:eastAsia="Arial" w:hAnsi="Arial" w:cs="Arial"/>
              </w:rPr>
              <w:t>Principal</w:t>
            </w:r>
          </w:p>
        </w:tc>
      </w:tr>
      <w:tr w:rsidR="008E5CFF" w:rsidRPr="00A91A59" w14:paraId="6B72509B" w14:textId="77777777">
        <w:trPr>
          <w:trHeight w:val="525"/>
          <w:jc w:val="center"/>
        </w:trPr>
        <w:tc>
          <w:tcPr>
            <w:tcW w:w="8607" w:type="dxa"/>
            <w:gridSpan w:val="3"/>
            <w:shd w:val="clear" w:color="auto" w:fill="D9D9D9"/>
          </w:tcPr>
          <w:p w14:paraId="6166EE6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4D3F68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12A5531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47A3A7CA" w14:textId="77777777">
        <w:trPr>
          <w:trHeight w:val="600"/>
          <w:jc w:val="center"/>
        </w:trPr>
        <w:tc>
          <w:tcPr>
            <w:tcW w:w="4319" w:type="dxa"/>
            <w:gridSpan w:val="2"/>
            <w:shd w:val="clear" w:color="auto" w:fill="D9D9D9"/>
          </w:tcPr>
          <w:p w14:paraId="1B8B38A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70A341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6D7E329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88" w:type="dxa"/>
            <w:shd w:val="clear" w:color="auto" w:fill="D9D9D9"/>
          </w:tcPr>
          <w:p w14:paraId="1D68E1C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BAAEF1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707B00BC" w14:textId="77777777">
        <w:trPr>
          <w:trHeight w:val="600"/>
          <w:jc w:val="center"/>
        </w:trPr>
        <w:tc>
          <w:tcPr>
            <w:tcW w:w="4319" w:type="dxa"/>
            <w:gridSpan w:val="2"/>
            <w:shd w:val="clear" w:color="auto" w:fill="auto"/>
          </w:tcPr>
          <w:p w14:paraId="6C68C71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Entra a la bitácora de los cambios en la ficha.</w:t>
            </w:r>
          </w:p>
          <w:p w14:paraId="0AAA03D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761093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88" w:type="dxa"/>
            <w:shd w:val="clear" w:color="auto" w:fill="auto"/>
          </w:tcPr>
          <w:p w14:paraId="20AB8E33" w14:textId="22E9BBAA"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2. El sistema muestra una bitácora con detalles </w:t>
            </w:r>
            <w:r w:rsidR="00AF5E44" w:rsidRPr="00A91A59">
              <w:rPr>
                <w:rFonts w:ascii="Arial" w:eastAsia="Arial" w:hAnsi="Arial" w:cs="Arial"/>
              </w:rPr>
              <w:t>de los cambios</w:t>
            </w:r>
            <w:r w:rsidRPr="00A91A59">
              <w:rPr>
                <w:rFonts w:ascii="Arial" w:eastAsia="Arial" w:hAnsi="Arial" w:cs="Arial"/>
              </w:rPr>
              <w:t xml:space="preserve"> (fecha, hora, acción realizada y quien lo hizo).</w:t>
            </w:r>
          </w:p>
        </w:tc>
      </w:tr>
    </w:tbl>
    <w:p w14:paraId="39D80DB4" w14:textId="4381330E"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773376B0" w14:textId="15C10C07" w:rsidR="0067007F" w:rsidRPr="000D2A8F" w:rsidRDefault="00BA5FAB" w:rsidP="000D2A8F">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4F39AC2F" w:rsidRPr="4F39AC2F">
        <w:rPr>
          <w:rFonts w:ascii="Arial" w:eastAsia="Arial" w:hAnsi="Arial" w:cs="Arial"/>
        </w:rPr>
        <w:t>5</w:t>
      </w:r>
      <w:r w:rsidR="17B4C291" w:rsidRPr="23E7B3ED">
        <w:rPr>
          <w:rFonts w:ascii="Arial" w:eastAsia="Arial" w:hAnsi="Arial" w:cs="Arial"/>
        </w:rPr>
        <w:t>.</w:t>
      </w:r>
      <w:r w:rsidR="5C96444A" w:rsidRPr="23E7B3ED">
        <w:rPr>
          <w:rFonts w:ascii="Arial" w:eastAsia="Arial" w:hAnsi="Arial" w:cs="Arial"/>
        </w:rPr>
        <w:t>12</w:t>
      </w:r>
      <w:r w:rsidRPr="23E7B3ED">
        <w:rPr>
          <w:rFonts w:ascii="Arial" w:eastAsia="Arial" w:hAnsi="Arial" w:cs="Arial"/>
        </w:rPr>
        <w:t>: Documentos adjuntos. Asocia archivos (imágenes, exámenes) a la ficha del paciente, centralizando la información médica.</w:t>
      </w:r>
    </w:p>
    <w:p w14:paraId="378053DD" w14:textId="13BC0A36" w:rsidR="000D2A8F" w:rsidRDefault="000D2A8F" w:rsidP="000D2A8F">
      <w:pPr>
        <w:pStyle w:val="Sinespaciado"/>
      </w:pPr>
      <w:bookmarkStart w:id="124" w:name="_Toc201111934"/>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12</w:t>
      </w:r>
      <w:r w:rsidR="009E79A0">
        <w:fldChar w:fldCharType="end"/>
      </w:r>
      <w:r>
        <w:t xml:space="preserve"> </w:t>
      </w:r>
      <w:r w:rsidRPr="00393E8E">
        <w:t>Tabla de Caso de Uso 12</w:t>
      </w:r>
      <w:bookmarkEnd w:id="124"/>
    </w:p>
    <w:tbl>
      <w:tblPr>
        <w:tblStyle w:val="afffffffff2"/>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7DB959B5" w14:textId="77777777">
        <w:trPr>
          <w:trHeight w:val="600"/>
          <w:jc w:val="center"/>
        </w:trPr>
        <w:tc>
          <w:tcPr>
            <w:tcW w:w="3224" w:type="dxa"/>
            <w:shd w:val="clear" w:color="auto" w:fill="D9D9D9"/>
          </w:tcPr>
          <w:p w14:paraId="01DDFC5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C2556C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12</w:t>
            </w:r>
          </w:p>
          <w:p w14:paraId="7F7E5E8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383" w:type="dxa"/>
            <w:gridSpan w:val="2"/>
          </w:tcPr>
          <w:p w14:paraId="2DFDD3F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Adjuntando documentos o imágenes a la ficha clínica.</w:t>
            </w:r>
          </w:p>
        </w:tc>
      </w:tr>
      <w:tr w:rsidR="008E5CFF" w:rsidRPr="00A91A59" w14:paraId="018BE49D" w14:textId="77777777">
        <w:trPr>
          <w:trHeight w:val="795"/>
          <w:jc w:val="center"/>
        </w:trPr>
        <w:tc>
          <w:tcPr>
            <w:tcW w:w="3224" w:type="dxa"/>
            <w:shd w:val="clear" w:color="auto" w:fill="D9D9D9"/>
          </w:tcPr>
          <w:p w14:paraId="4AB370A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0F6D43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78376E3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57F35C8E" w14:textId="77777777">
        <w:trPr>
          <w:trHeight w:val="795"/>
          <w:jc w:val="center"/>
        </w:trPr>
        <w:tc>
          <w:tcPr>
            <w:tcW w:w="3224" w:type="dxa"/>
            <w:shd w:val="clear" w:color="auto" w:fill="D9D9D9"/>
          </w:tcPr>
          <w:p w14:paraId="6ECE0A2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168D0C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5D1DB69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Adjuntar documentos o imágenes en la ficha clínica.</w:t>
            </w:r>
          </w:p>
        </w:tc>
      </w:tr>
      <w:tr w:rsidR="008E5CFF" w:rsidRPr="00A91A59" w14:paraId="5669B492" w14:textId="77777777">
        <w:trPr>
          <w:trHeight w:val="795"/>
          <w:jc w:val="center"/>
        </w:trPr>
        <w:tc>
          <w:tcPr>
            <w:tcW w:w="3224" w:type="dxa"/>
            <w:shd w:val="clear" w:color="auto" w:fill="D9D9D9"/>
          </w:tcPr>
          <w:p w14:paraId="2E32A44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7D518D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7526391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ficha clínica activa y sesión iniciada.</w:t>
            </w:r>
          </w:p>
        </w:tc>
      </w:tr>
      <w:tr w:rsidR="008E5CFF" w:rsidRPr="00A91A59" w14:paraId="5A33C018" w14:textId="77777777">
        <w:trPr>
          <w:trHeight w:val="795"/>
          <w:jc w:val="center"/>
        </w:trPr>
        <w:tc>
          <w:tcPr>
            <w:tcW w:w="3224" w:type="dxa"/>
            <w:shd w:val="clear" w:color="auto" w:fill="D9D9D9"/>
          </w:tcPr>
          <w:p w14:paraId="3041374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0F3854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294BC0E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adjunta exámenes, radiografías u otros documentos al expediente del paciente.</w:t>
            </w:r>
          </w:p>
        </w:tc>
      </w:tr>
      <w:tr w:rsidR="008E5CFF" w:rsidRPr="00A91A59" w14:paraId="774559CB" w14:textId="77777777">
        <w:trPr>
          <w:trHeight w:val="795"/>
          <w:jc w:val="center"/>
        </w:trPr>
        <w:tc>
          <w:tcPr>
            <w:tcW w:w="3224" w:type="dxa"/>
            <w:shd w:val="clear" w:color="auto" w:fill="D9D9D9"/>
          </w:tcPr>
          <w:p w14:paraId="0E5D4DA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C79FAC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5E978E9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Los archivos quedan asociados a la ficha del paciente.</w:t>
            </w:r>
          </w:p>
        </w:tc>
      </w:tr>
      <w:tr w:rsidR="008E5CFF" w:rsidRPr="00A91A59" w14:paraId="0B206432" w14:textId="77777777">
        <w:trPr>
          <w:trHeight w:val="795"/>
          <w:jc w:val="center"/>
        </w:trPr>
        <w:tc>
          <w:tcPr>
            <w:tcW w:w="3224" w:type="dxa"/>
            <w:shd w:val="clear" w:color="auto" w:fill="D9D9D9"/>
          </w:tcPr>
          <w:p w14:paraId="3A92AA0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791639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0FA6BFF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185FEBE6" w14:textId="77777777">
        <w:trPr>
          <w:trHeight w:val="525"/>
          <w:jc w:val="center"/>
        </w:trPr>
        <w:tc>
          <w:tcPr>
            <w:tcW w:w="8607" w:type="dxa"/>
            <w:gridSpan w:val="3"/>
            <w:shd w:val="clear" w:color="auto" w:fill="D9D9D9"/>
          </w:tcPr>
          <w:p w14:paraId="74B07B5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179E7F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2CC4E3B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0F24358D" w14:textId="77777777">
        <w:trPr>
          <w:trHeight w:val="600"/>
          <w:jc w:val="center"/>
        </w:trPr>
        <w:tc>
          <w:tcPr>
            <w:tcW w:w="4319" w:type="dxa"/>
            <w:gridSpan w:val="2"/>
            <w:shd w:val="clear" w:color="auto" w:fill="D9D9D9"/>
          </w:tcPr>
          <w:p w14:paraId="32E98DE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4F69FD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Acción de los Actores</w:t>
            </w:r>
          </w:p>
          <w:p w14:paraId="445F577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 </w:t>
            </w:r>
          </w:p>
        </w:tc>
        <w:tc>
          <w:tcPr>
            <w:tcW w:w="4288" w:type="dxa"/>
            <w:shd w:val="clear" w:color="auto" w:fill="D9D9D9"/>
          </w:tcPr>
          <w:p w14:paraId="18AB784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532F66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670800F1" w14:textId="77777777">
        <w:trPr>
          <w:trHeight w:val="600"/>
          <w:jc w:val="center"/>
        </w:trPr>
        <w:tc>
          <w:tcPr>
            <w:tcW w:w="4319" w:type="dxa"/>
            <w:gridSpan w:val="2"/>
            <w:shd w:val="clear" w:color="auto" w:fill="auto"/>
          </w:tcPr>
          <w:p w14:paraId="7B270B0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Selecciona el documento o imagen desde el dispositivo y confirma.</w:t>
            </w:r>
          </w:p>
        </w:tc>
        <w:tc>
          <w:tcPr>
            <w:tcW w:w="4288" w:type="dxa"/>
            <w:shd w:val="clear" w:color="auto" w:fill="auto"/>
          </w:tcPr>
          <w:p w14:paraId="23E0181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carga el archivo al sistema y lo muestra en la ficha.</w:t>
            </w:r>
          </w:p>
        </w:tc>
      </w:tr>
    </w:tbl>
    <w:p w14:paraId="3919034E" w14:textId="0BF997BF"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78432AD" w14:textId="7C1738B5" w:rsidR="00700732" w:rsidRPr="009E79A0" w:rsidRDefault="00BA5FAB" w:rsidP="009E79A0">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4F39AC2F" w:rsidRPr="4F39AC2F">
        <w:rPr>
          <w:rFonts w:ascii="Arial" w:eastAsia="Arial" w:hAnsi="Arial" w:cs="Arial"/>
        </w:rPr>
        <w:t>5</w:t>
      </w:r>
      <w:r w:rsidR="1A63BBD2" w:rsidRPr="23E7B3ED">
        <w:rPr>
          <w:rFonts w:ascii="Arial" w:eastAsia="Arial" w:hAnsi="Arial" w:cs="Arial"/>
        </w:rPr>
        <w:t>.</w:t>
      </w:r>
      <w:r w:rsidR="34D309F1" w:rsidRPr="23E7B3ED">
        <w:rPr>
          <w:rFonts w:ascii="Arial" w:eastAsia="Arial" w:hAnsi="Arial" w:cs="Arial"/>
        </w:rPr>
        <w:t>13</w:t>
      </w:r>
      <w:r w:rsidRPr="23E7B3ED">
        <w:rPr>
          <w:rFonts w:ascii="Arial" w:eastAsia="Arial" w:hAnsi="Arial" w:cs="Arial"/>
        </w:rPr>
        <w:t>: Cierre de fichas. Valida que todas las secciones obligatorias estén completas antes de archivar definitivamente una atención.</w:t>
      </w:r>
    </w:p>
    <w:p w14:paraId="7B3E0371" w14:textId="51E3572D" w:rsidR="009E79A0" w:rsidRDefault="009E79A0" w:rsidP="009E79A0">
      <w:pPr>
        <w:pStyle w:val="Sinespaciado"/>
      </w:pPr>
      <w:bookmarkStart w:id="125" w:name="_Toc201111935"/>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13</w:t>
      </w:r>
      <w:r>
        <w:fldChar w:fldCharType="end"/>
      </w:r>
      <w:r>
        <w:t xml:space="preserve"> </w:t>
      </w:r>
      <w:r w:rsidRPr="00594B17">
        <w:t>Tabla de Caso de Uso 13</w:t>
      </w:r>
      <w:bookmarkEnd w:id="125"/>
    </w:p>
    <w:tbl>
      <w:tblPr>
        <w:tblStyle w:val="afffffffff3"/>
        <w:tblW w:w="86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1095"/>
        <w:gridCol w:w="4290"/>
      </w:tblGrid>
      <w:tr w:rsidR="008E5CFF" w:rsidRPr="00A91A59" w14:paraId="311BC992" w14:textId="77777777">
        <w:trPr>
          <w:trHeight w:val="600"/>
          <w:jc w:val="center"/>
        </w:trPr>
        <w:tc>
          <w:tcPr>
            <w:tcW w:w="3240" w:type="dxa"/>
            <w:shd w:val="clear" w:color="auto" w:fill="D9D9D9"/>
          </w:tcPr>
          <w:p w14:paraId="1E6B630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8C200C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13</w:t>
            </w:r>
          </w:p>
          <w:p w14:paraId="65A5470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385" w:type="dxa"/>
            <w:gridSpan w:val="2"/>
          </w:tcPr>
          <w:p w14:paraId="10A1FAB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Cerrando ficha de atención.</w:t>
            </w:r>
          </w:p>
        </w:tc>
      </w:tr>
      <w:tr w:rsidR="008E5CFF" w:rsidRPr="00A91A59" w14:paraId="32F8F6D4" w14:textId="77777777">
        <w:trPr>
          <w:trHeight w:val="795"/>
          <w:jc w:val="center"/>
        </w:trPr>
        <w:tc>
          <w:tcPr>
            <w:tcW w:w="3240" w:type="dxa"/>
            <w:shd w:val="clear" w:color="auto" w:fill="D9D9D9"/>
          </w:tcPr>
          <w:p w14:paraId="1210BB6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6F1742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1802801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6259D28D" w14:textId="77777777">
        <w:trPr>
          <w:trHeight w:val="795"/>
          <w:jc w:val="center"/>
        </w:trPr>
        <w:tc>
          <w:tcPr>
            <w:tcW w:w="3240" w:type="dxa"/>
            <w:shd w:val="clear" w:color="auto" w:fill="D9D9D9"/>
          </w:tcPr>
          <w:p w14:paraId="1422024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7BD25E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2E648BF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Cerrar la ficha de atención completada.</w:t>
            </w:r>
          </w:p>
        </w:tc>
      </w:tr>
      <w:tr w:rsidR="008E5CFF" w:rsidRPr="00A91A59" w14:paraId="214AFA35" w14:textId="77777777">
        <w:trPr>
          <w:trHeight w:val="795"/>
          <w:jc w:val="center"/>
        </w:trPr>
        <w:tc>
          <w:tcPr>
            <w:tcW w:w="3240" w:type="dxa"/>
            <w:shd w:val="clear" w:color="auto" w:fill="D9D9D9"/>
          </w:tcPr>
          <w:p w14:paraId="2AEF4CE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9671AE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438004F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todos los datos requeridos ingresados en la ficha clínica.</w:t>
            </w:r>
          </w:p>
        </w:tc>
      </w:tr>
      <w:tr w:rsidR="008E5CFF" w:rsidRPr="00A91A59" w14:paraId="174EB4A6" w14:textId="77777777">
        <w:trPr>
          <w:trHeight w:val="795"/>
          <w:jc w:val="center"/>
        </w:trPr>
        <w:tc>
          <w:tcPr>
            <w:tcW w:w="3240" w:type="dxa"/>
            <w:shd w:val="clear" w:color="auto" w:fill="D9D9D9"/>
          </w:tcPr>
          <w:p w14:paraId="546D768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66815F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6220970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cierra oficialmente la ficha médica al completar la atención.</w:t>
            </w:r>
          </w:p>
        </w:tc>
      </w:tr>
      <w:tr w:rsidR="008E5CFF" w:rsidRPr="00A91A59" w14:paraId="7DDF98F9" w14:textId="77777777">
        <w:trPr>
          <w:trHeight w:val="795"/>
          <w:jc w:val="center"/>
        </w:trPr>
        <w:tc>
          <w:tcPr>
            <w:tcW w:w="3240" w:type="dxa"/>
            <w:shd w:val="clear" w:color="auto" w:fill="D9D9D9"/>
          </w:tcPr>
          <w:p w14:paraId="4174F44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ECB6B6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1CE4500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ficha ya no puede ser modificada salvo por usuarios autorizados.</w:t>
            </w:r>
          </w:p>
        </w:tc>
      </w:tr>
      <w:tr w:rsidR="008E5CFF" w:rsidRPr="00A91A59" w14:paraId="751E796C" w14:textId="77777777">
        <w:trPr>
          <w:trHeight w:val="795"/>
          <w:jc w:val="center"/>
        </w:trPr>
        <w:tc>
          <w:tcPr>
            <w:tcW w:w="3240" w:type="dxa"/>
            <w:shd w:val="clear" w:color="auto" w:fill="D9D9D9"/>
          </w:tcPr>
          <w:p w14:paraId="05FC86A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3C5F08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1BAA738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40AC4D58" w14:textId="77777777">
        <w:trPr>
          <w:trHeight w:val="525"/>
          <w:jc w:val="center"/>
        </w:trPr>
        <w:tc>
          <w:tcPr>
            <w:tcW w:w="8625" w:type="dxa"/>
            <w:gridSpan w:val="3"/>
            <w:shd w:val="clear" w:color="auto" w:fill="D9D9D9"/>
          </w:tcPr>
          <w:p w14:paraId="2D2528B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59786F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21226C9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17A42677" w14:textId="77777777">
        <w:trPr>
          <w:trHeight w:val="600"/>
          <w:jc w:val="center"/>
        </w:trPr>
        <w:tc>
          <w:tcPr>
            <w:tcW w:w="4335" w:type="dxa"/>
            <w:gridSpan w:val="2"/>
            <w:shd w:val="clear" w:color="auto" w:fill="D9D9D9"/>
          </w:tcPr>
          <w:p w14:paraId="2D20122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265D65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57DD5FF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90" w:type="dxa"/>
            <w:shd w:val="clear" w:color="auto" w:fill="D9D9D9"/>
          </w:tcPr>
          <w:p w14:paraId="62B83B3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0C4595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5EE63529" w14:textId="77777777">
        <w:trPr>
          <w:trHeight w:val="600"/>
          <w:jc w:val="center"/>
        </w:trPr>
        <w:tc>
          <w:tcPr>
            <w:tcW w:w="4335" w:type="dxa"/>
            <w:gridSpan w:val="2"/>
            <w:shd w:val="clear" w:color="auto" w:fill="auto"/>
          </w:tcPr>
          <w:p w14:paraId="0F645E2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Selecciona “cerrar ficha”.</w:t>
            </w:r>
          </w:p>
        </w:tc>
        <w:tc>
          <w:tcPr>
            <w:tcW w:w="4290" w:type="dxa"/>
            <w:shd w:val="clear" w:color="auto" w:fill="auto"/>
          </w:tcPr>
          <w:p w14:paraId="187BC2A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valida que todas las casillas requeridas están completas y cierra la ficha para que solo el actor con su sesión pueda modificar la ficha.</w:t>
            </w:r>
          </w:p>
        </w:tc>
      </w:tr>
    </w:tbl>
    <w:p w14:paraId="40925936" w14:textId="6CD06505"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2384A07B" w14:textId="71288AEC" w:rsidR="004D7BE2" w:rsidRPr="009E79A0" w:rsidRDefault="00BA5FAB" w:rsidP="009E79A0">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4F39AC2F" w:rsidRPr="4F39AC2F">
        <w:rPr>
          <w:rFonts w:ascii="Arial" w:eastAsia="Arial" w:hAnsi="Arial" w:cs="Arial"/>
        </w:rPr>
        <w:t>5</w:t>
      </w:r>
      <w:r w:rsidR="44912546" w:rsidRPr="23E7B3ED">
        <w:rPr>
          <w:rFonts w:ascii="Arial" w:eastAsia="Arial" w:hAnsi="Arial" w:cs="Arial"/>
        </w:rPr>
        <w:t>.</w:t>
      </w:r>
      <w:r w:rsidR="5AFAE60B" w:rsidRPr="23E7B3ED">
        <w:rPr>
          <w:rFonts w:ascii="Arial" w:eastAsia="Arial" w:hAnsi="Arial" w:cs="Arial"/>
        </w:rPr>
        <w:t>14</w:t>
      </w:r>
      <w:r w:rsidRPr="23E7B3ED">
        <w:rPr>
          <w:rFonts w:ascii="Arial" w:eastAsia="Arial" w:hAnsi="Arial" w:cs="Arial"/>
        </w:rPr>
        <w:t>: Pacientes por tutor. Vincula hasta 10 pacientes a un mismo tutor, optimizando la gestión de historiales relacionados.</w:t>
      </w:r>
    </w:p>
    <w:p w14:paraId="4EA9BA9B" w14:textId="65B6B67E" w:rsidR="009E79A0" w:rsidRDefault="009E79A0" w:rsidP="009E79A0">
      <w:pPr>
        <w:pStyle w:val="Sinespaciado"/>
      </w:pPr>
      <w:bookmarkStart w:id="126" w:name="_Toc201111936"/>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14</w:t>
      </w:r>
      <w:r>
        <w:fldChar w:fldCharType="end"/>
      </w:r>
      <w:r>
        <w:t xml:space="preserve"> </w:t>
      </w:r>
      <w:r w:rsidRPr="009008C5">
        <w:t>Tabla de Caso de Uso 1</w:t>
      </w:r>
      <w:r>
        <w:t>4</w:t>
      </w:r>
      <w:bookmarkEnd w:id="126"/>
    </w:p>
    <w:tbl>
      <w:tblPr>
        <w:tblStyle w:val="afffffffff4"/>
        <w:tblW w:w="86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1095"/>
        <w:gridCol w:w="4290"/>
      </w:tblGrid>
      <w:tr w:rsidR="008E5CFF" w:rsidRPr="00A91A59" w14:paraId="727D04A3" w14:textId="77777777">
        <w:trPr>
          <w:trHeight w:val="600"/>
          <w:jc w:val="center"/>
        </w:trPr>
        <w:tc>
          <w:tcPr>
            <w:tcW w:w="3240" w:type="dxa"/>
            <w:shd w:val="clear" w:color="auto" w:fill="D9D9D9"/>
          </w:tcPr>
          <w:p w14:paraId="307F064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14</w:t>
            </w:r>
          </w:p>
        </w:tc>
        <w:tc>
          <w:tcPr>
            <w:tcW w:w="5385" w:type="dxa"/>
            <w:gridSpan w:val="2"/>
          </w:tcPr>
          <w:p w14:paraId="1421DF3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Asociando múltiples pacientes a un mismo tutor.</w:t>
            </w:r>
          </w:p>
        </w:tc>
      </w:tr>
      <w:tr w:rsidR="008E5CFF" w:rsidRPr="00A91A59" w14:paraId="141580B4" w14:textId="77777777">
        <w:trPr>
          <w:trHeight w:val="795"/>
          <w:jc w:val="center"/>
        </w:trPr>
        <w:tc>
          <w:tcPr>
            <w:tcW w:w="3240" w:type="dxa"/>
            <w:shd w:val="clear" w:color="auto" w:fill="D9D9D9"/>
          </w:tcPr>
          <w:p w14:paraId="4127E23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21F364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7271D56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0C67EEDA" w14:textId="77777777">
        <w:trPr>
          <w:trHeight w:val="795"/>
          <w:jc w:val="center"/>
        </w:trPr>
        <w:tc>
          <w:tcPr>
            <w:tcW w:w="3240" w:type="dxa"/>
            <w:shd w:val="clear" w:color="auto" w:fill="D9D9D9"/>
          </w:tcPr>
          <w:p w14:paraId="17F7459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435A7A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196D2D1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Asociar múltiples pacientes a un mismo tutor.</w:t>
            </w:r>
          </w:p>
        </w:tc>
      </w:tr>
      <w:tr w:rsidR="008E5CFF" w:rsidRPr="00A91A59" w14:paraId="5744463D" w14:textId="77777777">
        <w:trPr>
          <w:trHeight w:val="795"/>
          <w:jc w:val="center"/>
        </w:trPr>
        <w:tc>
          <w:tcPr>
            <w:tcW w:w="3240" w:type="dxa"/>
            <w:shd w:val="clear" w:color="auto" w:fill="D9D9D9"/>
          </w:tcPr>
          <w:p w14:paraId="0A42E1B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2D9C5A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37807CE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al tutor registrado en el sistema.</w:t>
            </w:r>
          </w:p>
        </w:tc>
      </w:tr>
      <w:tr w:rsidR="008E5CFF" w:rsidRPr="00A91A59" w14:paraId="37B43C23" w14:textId="77777777">
        <w:trPr>
          <w:trHeight w:val="795"/>
          <w:jc w:val="center"/>
        </w:trPr>
        <w:tc>
          <w:tcPr>
            <w:tcW w:w="3240" w:type="dxa"/>
            <w:shd w:val="clear" w:color="auto" w:fill="D9D9D9"/>
          </w:tcPr>
          <w:p w14:paraId="7147855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FD2A1F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2E9C27E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registra nuevos pacientes, asignándoles a un tutor ya existente.</w:t>
            </w:r>
          </w:p>
        </w:tc>
      </w:tr>
      <w:tr w:rsidR="008E5CFF" w:rsidRPr="00A91A59" w14:paraId="49D2596A" w14:textId="77777777">
        <w:trPr>
          <w:trHeight w:val="795"/>
          <w:jc w:val="center"/>
        </w:trPr>
        <w:tc>
          <w:tcPr>
            <w:tcW w:w="3240" w:type="dxa"/>
            <w:shd w:val="clear" w:color="auto" w:fill="D9D9D9"/>
          </w:tcPr>
          <w:p w14:paraId="1873D56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ECF476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60F2487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Los pacientes quedan vinculados al tutor correspondiente.</w:t>
            </w:r>
          </w:p>
        </w:tc>
      </w:tr>
      <w:tr w:rsidR="008E5CFF" w:rsidRPr="00A91A59" w14:paraId="699B4C96" w14:textId="77777777">
        <w:trPr>
          <w:trHeight w:val="795"/>
          <w:jc w:val="center"/>
        </w:trPr>
        <w:tc>
          <w:tcPr>
            <w:tcW w:w="3240" w:type="dxa"/>
            <w:shd w:val="clear" w:color="auto" w:fill="D9D9D9"/>
          </w:tcPr>
          <w:p w14:paraId="25BD181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252095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003E1AE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509F46DE" w14:textId="77777777">
        <w:trPr>
          <w:trHeight w:val="525"/>
          <w:jc w:val="center"/>
        </w:trPr>
        <w:tc>
          <w:tcPr>
            <w:tcW w:w="8625" w:type="dxa"/>
            <w:gridSpan w:val="3"/>
            <w:shd w:val="clear" w:color="auto" w:fill="D9D9D9"/>
          </w:tcPr>
          <w:p w14:paraId="05D5FE9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D93F45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30127F0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6C9101D8" w14:textId="77777777">
        <w:trPr>
          <w:trHeight w:val="600"/>
          <w:jc w:val="center"/>
        </w:trPr>
        <w:tc>
          <w:tcPr>
            <w:tcW w:w="4335" w:type="dxa"/>
            <w:gridSpan w:val="2"/>
            <w:shd w:val="clear" w:color="auto" w:fill="D9D9D9"/>
          </w:tcPr>
          <w:p w14:paraId="096E960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27D78A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528AAC2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90" w:type="dxa"/>
            <w:shd w:val="clear" w:color="auto" w:fill="D9D9D9"/>
          </w:tcPr>
          <w:p w14:paraId="2CFA6BC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E06239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7655364B" w14:textId="77777777">
        <w:trPr>
          <w:trHeight w:val="600"/>
          <w:jc w:val="center"/>
        </w:trPr>
        <w:tc>
          <w:tcPr>
            <w:tcW w:w="4335" w:type="dxa"/>
            <w:gridSpan w:val="2"/>
            <w:shd w:val="clear" w:color="auto" w:fill="auto"/>
          </w:tcPr>
          <w:p w14:paraId="1200A41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al perfil del tutor.</w:t>
            </w:r>
          </w:p>
          <w:p w14:paraId="3DA30FE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3A5975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2AC961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206B8E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3. Selecciona agregar un paciente e ingresa los datos del nuevo paciente.</w:t>
            </w:r>
          </w:p>
          <w:p w14:paraId="36EFAFB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434AB6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9FDFB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757294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5. Repite el proceso para nuevos pacientes.</w:t>
            </w:r>
          </w:p>
        </w:tc>
        <w:tc>
          <w:tcPr>
            <w:tcW w:w="4290" w:type="dxa"/>
            <w:shd w:val="clear" w:color="auto" w:fill="auto"/>
          </w:tcPr>
          <w:p w14:paraId="65D77DE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2. El sistema entra al perfil del tutor y muestra la opción para agregar un paciente.</w:t>
            </w:r>
          </w:p>
          <w:p w14:paraId="1706038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CC20824" w14:textId="796ADB72"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4. El sistema muestra un formulario con campos requeridos (</w:t>
            </w:r>
            <w:r w:rsidR="00AF5E44" w:rsidRPr="00A91A59">
              <w:rPr>
                <w:rFonts w:ascii="Arial" w:eastAsia="Arial" w:hAnsi="Arial" w:cs="Arial"/>
              </w:rPr>
              <w:t>nombre, chip</w:t>
            </w:r>
            <w:r w:rsidRPr="00A91A59">
              <w:rPr>
                <w:rFonts w:ascii="Arial" w:eastAsia="Arial" w:hAnsi="Arial" w:cs="Arial"/>
              </w:rPr>
              <w:t xml:space="preserve">, edad, raza, </w:t>
            </w:r>
            <w:r w:rsidR="00AF5E44" w:rsidRPr="00A91A59">
              <w:rPr>
                <w:rFonts w:ascii="Arial" w:eastAsia="Arial" w:hAnsi="Arial" w:cs="Arial"/>
              </w:rPr>
              <w:t>sexo, especie</w:t>
            </w:r>
            <w:r w:rsidRPr="00A91A59">
              <w:rPr>
                <w:rFonts w:ascii="Arial" w:eastAsia="Arial" w:hAnsi="Arial" w:cs="Arial"/>
              </w:rPr>
              <w:t>).</w:t>
            </w:r>
          </w:p>
          <w:p w14:paraId="1ABF2C7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3198D7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6. El sistema muestra un mensaje de límite alcanzado si se intenta registrar un onceavo paciente.</w:t>
            </w:r>
          </w:p>
        </w:tc>
      </w:tr>
    </w:tbl>
    <w:p w14:paraId="3E10C532" w14:textId="1E22ECF2"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4CBA3438" w14:textId="69DF350D" w:rsidR="0067007F" w:rsidRPr="000033E7" w:rsidRDefault="00BA5FAB" w:rsidP="000033E7">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11E8E322" w:rsidRPr="11E8E322">
        <w:rPr>
          <w:rFonts w:ascii="Arial" w:eastAsia="Arial" w:hAnsi="Arial" w:cs="Arial"/>
        </w:rPr>
        <w:t>5</w:t>
      </w:r>
      <w:r w:rsidR="1B683381" w:rsidRPr="23E7B3ED">
        <w:rPr>
          <w:rFonts w:ascii="Arial" w:eastAsia="Arial" w:hAnsi="Arial" w:cs="Arial"/>
        </w:rPr>
        <w:t>.</w:t>
      </w:r>
      <w:r w:rsidR="36E9AEAD" w:rsidRPr="23E7B3ED">
        <w:rPr>
          <w:rFonts w:ascii="Arial" w:eastAsia="Arial" w:hAnsi="Arial" w:cs="Arial"/>
        </w:rPr>
        <w:t>1</w:t>
      </w:r>
      <w:r w:rsidR="2DF3FCC1" w:rsidRPr="23E7B3ED">
        <w:rPr>
          <w:rFonts w:ascii="Arial" w:eastAsia="Arial" w:hAnsi="Arial" w:cs="Arial"/>
        </w:rPr>
        <w:t>5</w:t>
      </w:r>
      <w:r w:rsidRPr="23E7B3ED">
        <w:rPr>
          <w:rFonts w:ascii="Arial" w:eastAsia="Arial" w:hAnsi="Arial" w:cs="Arial"/>
        </w:rPr>
        <w:t>: Veterinario responsable. Asigna automáticamente al profesional a cargo de una atención mediante su cuenta de usuario.</w:t>
      </w:r>
    </w:p>
    <w:p w14:paraId="40529C82" w14:textId="23459370" w:rsidR="000033E7" w:rsidRDefault="000033E7" w:rsidP="000033E7">
      <w:pPr>
        <w:pStyle w:val="Casosdeuso"/>
      </w:pPr>
      <w:bookmarkStart w:id="127" w:name="_Toc201111937"/>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15</w:t>
      </w:r>
      <w:r w:rsidR="009E79A0">
        <w:fldChar w:fldCharType="end"/>
      </w:r>
      <w:r>
        <w:t xml:space="preserve"> </w:t>
      </w:r>
      <w:r w:rsidRPr="00C5349C">
        <w:t>Tabla de Caso de Uso 15</w:t>
      </w:r>
      <w:bookmarkEnd w:id="127"/>
    </w:p>
    <w:tbl>
      <w:tblPr>
        <w:tblStyle w:val="afffffffff5"/>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960"/>
        <w:gridCol w:w="4425"/>
      </w:tblGrid>
      <w:tr w:rsidR="008E5CFF" w:rsidRPr="00A91A59" w14:paraId="5A418066" w14:textId="77777777">
        <w:trPr>
          <w:trHeight w:val="600"/>
          <w:jc w:val="center"/>
        </w:trPr>
        <w:tc>
          <w:tcPr>
            <w:tcW w:w="3225" w:type="dxa"/>
            <w:shd w:val="clear" w:color="auto" w:fill="D9D9D9"/>
          </w:tcPr>
          <w:p w14:paraId="0D36A76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15</w:t>
            </w:r>
          </w:p>
        </w:tc>
        <w:tc>
          <w:tcPr>
            <w:tcW w:w="5385" w:type="dxa"/>
            <w:gridSpan w:val="2"/>
          </w:tcPr>
          <w:p w14:paraId="04C0246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al veterinario responsable de la atención.</w:t>
            </w:r>
          </w:p>
        </w:tc>
      </w:tr>
      <w:tr w:rsidR="008E5CFF" w:rsidRPr="00A91A59" w14:paraId="3A218FA4" w14:textId="77777777">
        <w:trPr>
          <w:trHeight w:val="795"/>
          <w:jc w:val="center"/>
        </w:trPr>
        <w:tc>
          <w:tcPr>
            <w:tcW w:w="3225" w:type="dxa"/>
            <w:shd w:val="clear" w:color="auto" w:fill="D9D9D9"/>
          </w:tcPr>
          <w:p w14:paraId="1DE7A1F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A3E7E6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2A848CF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63F91A1D" w14:textId="77777777">
        <w:trPr>
          <w:trHeight w:val="795"/>
          <w:jc w:val="center"/>
        </w:trPr>
        <w:tc>
          <w:tcPr>
            <w:tcW w:w="3225" w:type="dxa"/>
            <w:shd w:val="clear" w:color="auto" w:fill="D9D9D9"/>
          </w:tcPr>
          <w:p w14:paraId="3490563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048CC2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23CBFEC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al veterinario responsable de la atención.</w:t>
            </w:r>
          </w:p>
        </w:tc>
      </w:tr>
      <w:tr w:rsidR="008E5CFF" w:rsidRPr="00A91A59" w14:paraId="2FB53DA4" w14:textId="77777777">
        <w:trPr>
          <w:trHeight w:val="795"/>
          <w:jc w:val="center"/>
        </w:trPr>
        <w:tc>
          <w:tcPr>
            <w:tcW w:w="3225" w:type="dxa"/>
            <w:shd w:val="clear" w:color="auto" w:fill="D9D9D9"/>
          </w:tcPr>
          <w:p w14:paraId="666BA8D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B3A40C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14D44DB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atención activa o ficha clínica abierta.</w:t>
            </w:r>
          </w:p>
        </w:tc>
      </w:tr>
      <w:tr w:rsidR="008E5CFF" w:rsidRPr="00A91A59" w14:paraId="202AD0AB" w14:textId="77777777">
        <w:trPr>
          <w:trHeight w:val="795"/>
          <w:jc w:val="center"/>
        </w:trPr>
        <w:tc>
          <w:tcPr>
            <w:tcW w:w="3225" w:type="dxa"/>
            <w:shd w:val="clear" w:color="auto" w:fill="D9D9D9"/>
          </w:tcPr>
          <w:p w14:paraId="570A9B3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CF1504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60A11EE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sistema asigna automáticamente al veterinario responsable que realiza la atención.</w:t>
            </w:r>
          </w:p>
        </w:tc>
      </w:tr>
      <w:tr w:rsidR="008E5CFF" w:rsidRPr="00A91A59" w14:paraId="5EA4C443" w14:textId="77777777">
        <w:trPr>
          <w:trHeight w:val="795"/>
          <w:jc w:val="center"/>
        </w:trPr>
        <w:tc>
          <w:tcPr>
            <w:tcW w:w="3225" w:type="dxa"/>
            <w:shd w:val="clear" w:color="auto" w:fill="D9D9D9"/>
          </w:tcPr>
          <w:p w14:paraId="259400A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9EA841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74D9B29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Queda registrado el nombre del profesional a cargo en la ficha del paciente.</w:t>
            </w:r>
          </w:p>
        </w:tc>
      </w:tr>
      <w:tr w:rsidR="008E5CFF" w:rsidRPr="00A91A59" w14:paraId="2395E5DD" w14:textId="77777777">
        <w:trPr>
          <w:trHeight w:val="795"/>
          <w:jc w:val="center"/>
        </w:trPr>
        <w:tc>
          <w:tcPr>
            <w:tcW w:w="3225" w:type="dxa"/>
            <w:shd w:val="clear" w:color="auto" w:fill="D9D9D9"/>
          </w:tcPr>
          <w:p w14:paraId="720A18C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8656D5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3620CE4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30844861" w14:textId="77777777">
        <w:trPr>
          <w:trHeight w:val="525"/>
          <w:jc w:val="center"/>
        </w:trPr>
        <w:tc>
          <w:tcPr>
            <w:tcW w:w="8610" w:type="dxa"/>
            <w:gridSpan w:val="3"/>
            <w:shd w:val="clear" w:color="auto" w:fill="D9D9D9"/>
          </w:tcPr>
          <w:p w14:paraId="48A01CF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184D73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Curso Normal de Eventos</w:t>
            </w:r>
          </w:p>
          <w:p w14:paraId="204274B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364C6E53" w14:textId="77777777">
        <w:trPr>
          <w:trHeight w:val="600"/>
          <w:jc w:val="center"/>
        </w:trPr>
        <w:tc>
          <w:tcPr>
            <w:tcW w:w="4185" w:type="dxa"/>
            <w:gridSpan w:val="2"/>
            <w:shd w:val="clear" w:color="auto" w:fill="D9D9D9"/>
          </w:tcPr>
          <w:p w14:paraId="5DD9780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ADF30C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5F5F735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425" w:type="dxa"/>
            <w:shd w:val="clear" w:color="auto" w:fill="D9D9D9"/>
          </w:tcPr>
          <w:p w14:paraId="6BD8FF9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ED1162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6054FBC8" w14:textId="77777777">
        <w:trPr>
          <w:trHeight w:val="600"/>
          <w:jc w:val="center"/>
        </w:trPr>
        <w:tc>
          <w:tcPr>
            <w:tcW w:w="4185" w:type="dxa"/>
            <w:gridSpan w:val="2"/>
            <w:shd w:val="clear" w:color="auto" w:fill="auto"/>
          </w:tcPr>
          <w:p w14:paraId="2D3145F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1. Inicia una atención con su cuenta. </w:t>
            </w:r>
          </w:p>
          <w:p w14:paraId="5656BA9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425" w:type="dxa"/>
            <w:shd w:val="clear" w:color="auto" w:fill="auto"/>
          </w:tcPr>
          <w:p w14:paraId="5841688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registra automáticamente al propietario de la cuenta como responsable en la ficha clínica.</w:t>
            </w:r>
          </w:p>
        </w:tc>
      </w:tr>
    </w:tbl>
    <w:p w14:paraId="7B8BA3AA" w14:textId="771B0AE3"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1FD06DB" w14:textId="1A6DA320" w:rsidR="0067007F" w:rsidRPr="000033E7" w:rsidRDefault="00BA5FAB" w:rsidP="000033E7">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5B58D2F1" w:rsidRPr="23E7B3ED">
        <w:rPr>
          <w:rFonts w:ascii="Arial" w:eastAsia="Arial" w:hAnsi="Arial" w:cs="Arial"/>
        </w:rPr>
        <w:t>.</w:t>
      </w:r>
      <w:r w:rsidR="20DDFB50" w:rsidRPr="23E7B3ED">
        <w:rPr>
          <w:rFonts w:ascii="Arial" w:eastAsia="Arial" w:hAnsi="Arial" w:cs="Arial"/>
        </w:rPr>
        <w:t>16</w:t>
      </w:r>
      <w:r w:rsidRPr="23E7B3ED">
        <w:rPr>
          <w:rFonts w:ascii="Arial" w:eastAsia="Arial" w:hAnsi="Arial" w:cs="Arial"/>
        </w:rPr>
        <w:t>: Tipos de visita. Clasifica las atenciones (consulta básica, urgencia, domicilio) para fines organizativos y estadísticos.</w:t>
      </w:r>
    </w:p>
    <w:p w14:paraId="5BDCE4C7" w14:textId="5D2722E2" w:rsidR="000033E7" w:rsidRDefault="000033E7" w:rsidP="000033E7">
      <w:pPr>
        <w:pStyle w:val="Casosdeuso"/>
      </w:pPr>
      <w:bookmarkStart w:id="128" w:name="_Toc201111938"/>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16</w:t>
      </w:r>
      <w:r w:rsidR="009E79A0">
        <w:fldChar w:fldCharType="end"/>
      </w:r>
      <w:r>
        <w:t xml:space="preserve"> </w:t>
      </w:r>
      <w:r w:rsidRPr="00A2719B">
        <w:t>Tabla de Caso de Uso 16</w:t>
      </w:r>
      <w:bookmarkEnd w:id="128"/>
    </w:p>
    <w:tbl>
      <w:tblPr>
        <w:tblStyle w:val="afffffffff6"/>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59D34DF6" w14:textId="77777777">
        <w:trPr>
          <w:trHeight w:val="600"/>
          <w:jc w:val="center"/>
        </w:trPr>
        <w:tc>
          <w:tcPr>
            <w:tcW w:w="3224" w:type="dxa"/>
            <w:shd w:val="clear" w:color="auto" w:fill="D9D9D9"/>
          </w:tcPr>
          <w:p w14:paraId="639FD92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65B02D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16</w:t>
            </w:r>
          </w:p>
          <w:p w14:paraId="6C89B39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383" w:type="dxa"/>
            <w:gridSpan w:val="2"/>
          </w:tcPr>
          <w:p w14:paraId="79BCC4B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Diferenciando tipos de visita veterinaria.</w:t>
            </w:r>
          </w:p>
        </w:tc>
      </w:tr>
      <w:tr w:rsidR="008E5CFF" w:rsidRPr="00A91A59" w14:paraId="5ECC6F66" w14:textId="77777777">
        <w:trPr>
          <w:trHeight w:val="795"/>
          <w:jc w:val="center"/>
        </w:trPr>
        <w:tc>
          <w:tcPr>
            <w:tcW w:w="3224" w:type="dxa"/>
            <w:shd w:val="clear" w:color="auto" w:fill="D9D9D9"/>
          </w:tcPr>
          <w:p w14:paraId="1A62BA1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88A21D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4641A10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3FE269A" w14:textId="77777777">
        <w:trPr>
          <w:trHeight w:val="795"/>
          <w:jc w:val="center"/>
        </w:trPr>
        <w:tc>
          <w:tcPr>
            <w:tcW w:w="3224" w:type="dxa"/>
            <w:shd w:val="clear" w:color="auto" w:fill="D9D9D9"/>
          </w:tcPr>
          <w:p w14:paraId="63DA89A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1E081B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2CDD61D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Diferenciar tipos de visita veterinaria.</w:t>
            </w:r>
          </w:p>
        </w:tc>
      </w:tr>
      <w:tr w:rsidR="008E5CFF" w:rsidRPr="00A91A59" w14:paraId="7CE7D7E3" w14:textId="77777777">
        <w:trPr>
          <w:trHeight w:val="795"/>
          <w:jc w:val="center"/>
        </w:trPr>
        <w:tc>
          <w:tcPr>
            <w:tcW w:w="3224" w:type="dxa"/>
            <w:shd w:val="clear" w:color="auto" w:fill="D9D9D9"/>
          </w:tcPr>
          <w:p w14:paraId="081BCB1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D4A454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1551C46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Estar agendando o registrando una atención.</w:t>
            </w:r>
          </w:p>
        </w:tc>
      </w:tr>
      <w:tr w:rsidR="008E5CFF" w:rsidRPr="00A91A59" w14:paraId="676DD219" w14:textId="77777777">
        <w:trPr>
          <w:trHeight w:val="795"/>
          <w:jc w:val="center"/>
        </w:trPr>
        <w:tc>
          <w:tcPr>
            <w:tcW w:w="3224" w:type="dxa"/>
            <w:shd w:val="clear" w:color="auto" w:fill="D9D9D9"/>
          </w:tcPr>
          <w:p w14:paraId="65521C1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A0BBB1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4F14AE4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selecciona el tipo de atención al momento de agendar o registrar una visita.</w:t>
            </w:r>
          </w:p>
        </w:tc>
      </w:tr>
      <w:tr w:rsidR="008E5CFF" w:rsidRPr="00A91A59" w14:paraId="2219BF27" w14:textId="77777777">
        <w:trPr>
          <w:trHeight w:val="795"/>
          <w:jc w:val="center"/>
        </w:trPr>
        <w:tc>
          <w:tcPr>
            <w:tcW w:w="3224" w:type="dxa"/>
            <w:shd w:val="clear" w:color="auto" w:fill="D9D9D9"/>
          </w:tcPr>
          <w:p w14:paraId="7B21E4C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E53262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36EC4B8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tipo de visita queda claramente identificado en el sistema.</w:t>
            </w:r>
          </w:p>
        </w:tc>
      </w:tr>
      <w:tr w:rsidR="008E5CFF" w:rsidRPr="00A91A59" w14:paraId="47ACC4D3" w14:textId="77777777">
        <w:trPr>
          <w:trHeight w:val="795"/>
          <w:jc w:val="center"/>
        </w:trPr>
        <w:tc>
          <w:tcPr>
            <w:tcW w:w="3224" w:type="dxa"/>
            <w:shd w:val="clear" w:color="auto" w:fill="D9D9D9"/>
          </w:tcPr>
          <w:p w14:paraId="50C6F77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C11325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3AC58C8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3D41383D" w14:textId="77777777">
        <w:trPr>
          <w:trHeight w:val="525"/>
          <w:jc w:val="center"/>
        </w:trPr>
        <w:tc>
          <w:tcPr>
            <w:tcW w:w="8607" w:type="dxa"/>
            <w:gridSpan w:val="3"/>
            <w:shd w:val="clear" w:color="auto" w:fill="D9D9D9"/>
          </w:tcPr>
          <w:p w14:paraId="4A07ABD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357509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67BC48C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75782DEB" w14:textId="77777777">
        <w:trPr>
          <w:trHeight w:val="600"/>
          <w:jc w:val="center"/>
        </w:trPr>
        <w:tc>
          <w:tcPr>
            <w:tcW w:w="4319" w:type="dxa"/>
            <w:gridSpan w:val="2"/>
            <w:shd w:val="clear" w:color="auto" w:fill="D9D9D9"/>
          </w:tcPr>
          <w:p w14:paraId="0A17413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92ED37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54747F2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88" w:type="dxa"/>
            <w:shd w:val="clear" w:color="auto" w:fill="D9D9D9"/>
          </w:tcPr>
          <w:p w14:paraId="143F217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4F27B7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1B5607C9" w14:textId="77777777">
        <w:trPr>
          <w:trHeight w:val="600"/>
          <w:jc w:val="center"/>
        </w:trPr>
        <w:tc>
          <w:tcPr>
            <w:tcW w:w="4319" w:type="dxa"/>
            <w:gridSpan w:val="2"/>
            <w:shd w:val="clear" w:color="auto" w:fill="auto"/>
          </w:tcPr>
          <w:p w14:paraId="1E86837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al formulario de atención o agendamiento.</w:t>
            </w:r>
          </w:p>
          <w:p w14:paraId="296E1FB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0C3346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3. Selecciona el tipo de atención. </w:t>
            </w:r>
          </w:p>
        </w:tc>
        <w:tc>
          <w:tcPr>
            <w:tcW w:w="4288" w:type="dxa"/>
            <w:shd w:val="clear" w:color="auto" w:fill="auto"/>
          </w:tcPr>
          <w:p w14:paraId="5BBF12F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las opciones del tipo de visita (consulta básica, urgencia, domicilio).</w:t>
            </w:r>
          </w:p>
          <w:p w14:paraId="4C48422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B1E0FE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4. El sistema guarda el tipo de visita en la ficha o cita correspondiente. </w:t>
            </w:r>
          </w:p>
        </w:tc>
      </w:tr>
    </w:tbl>
    <w:p w14:paraId="4E757A31" w14:textId="37910C9B" w:rsidR="008E5CFF"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3803899" w14:textId="754DD7E0" w:rsid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4082F1DC" w14:textId="16E54FAD"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06F843F8" w14:textId="20246831" w:rsidR="0067007F" w:rsidRPr="000033E7" w:rsidRDefault="00BA5FAB" w:rsidP="000033E7">
      <w:pPr>
        <w:pBdr>
          <w:top w:val="nil"/>
          <w:left w:val="nil"/>
          <w:bottom w:val="nil"/>
          <w:right w:val="nil"/>
          <w:between w:val="nil"/>
        </w:pBdr>
        <w:spacing w:after="0" w:line="360" w:lineRule="auto"/>
        <w:ind w:left="284"/>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3BC846F1" w:rsidRPr="23E7B3ED">
        <w:rPr>
          <w:rFonts w:ascii="Arial" w:eastAsia="Arial" w:hAnsi="Arial" w:cs="Arial"/>
        </w:rPr>
        <w:t>.</w:t>
      </w:r>
      <w:r w:rsidR="72CB71BB" w:rsidRPr="23E7B3ED">
        <w:rPr>
          <w:rFonts w:ascii="Arial" w:eastAsia="Arial" w:hAnsi="Arial" w:cs="Arial"/>
        </w:rPr>
        <w:t>17</w:t>
      </w:r>
      <w:r w:rsidRPr="23E7B3ED">
        <w:rPr>
          <w:rFonts w:ascii="Arial" w:eastAsia="Arial" w:hAnsi="Arial" w:cs="Arial"/>
        </w:rPr>
        <w:t>: Estado emocional del paciente. Etiqueta comportamientos (agresivo, nervioso) para alertar al personal en futuras visitas.</w:t>
      </w:r>
    </w:p>
    <w:p w14:paraId="1AAD0EB6" w14:textId="7541A404" w:rsidR="000033E7" w:rsidRDefault="000033E7" w:rsidP="000033E7">
      <w:pPr>
        <w:pStyle w:val="Casosdeuso"/>
      </w:pPr>
      <w:bookmarkStart w:id="129" w:name="_Toc201111939"/>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17</w:t>
      </w:r>
      <w:r w:rsidR="009E79A0">
        <w:fldChar w:fldCharType="end"/>
      </w:r>
      <w:r>
        <w:t xml:space="preserve"> </w:t>
      </w:r>
      <w:r w:rsidRPr="00B830F6">
        <w:t>Tabla de Caso de Uso 17</w:t>
      </w:r>
      <w:bookmarkEnd w:id="129"/>
    </w:p>
    <w:tbl>
      <w:tblPr>
        <w:tblStyle w:val="afffffffff7"/>
        <w:tblW w:w="86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315"/>
        <w:gridCol w:w="5145"/>
      </w:tblGrid>
      <w:tr w:rsidR="008E5CFF" w:rsidRPr="00A91A59" w14:paraId="1C46EBCF" w14:textId="77777777">
        <w:trPr>
          <w:trHeight w:val="600"/>
          <w:jc w:val="center"/>
        </w:trPr>
        <w:tc>
          <w:tcPr>
            <w:tcW w:w="3225" w:type="dxa"/>
            <w:shd w:val="clear" w:color="auto" w:fill="D9D9D9"/>
          </w:tcPr>
          <w:p w14:paraId="4E1B24B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25C44B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17</w:t>
            </w:r>
          </w:p>
          <w:p w14:paraId="28C5F2B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460" w:type="dxa"/>
            <w:gridSpan w:val="2"/>
          </w:tcPr>
          <w:p w14:paraId="4CFCE0B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Etiquetando estado emocional o comportamiento del paciente.</w:t>
            </w:r>
          </w:p>
        </w:tc>
      </w:tr>
      <w:tr w:rsidR="008E5CFF" w:rsidRPr="00A91A59" w14:paraId="57A2A08F" w14:textId="77777777">
        <w:trPr>
          <w:trHeight w:val="795"/>
          <w:jc w:val="center"/>
        </w:trPr>
        <w:tc>
          <w:tcPr>
            <w:tcW w:w="3225" w:type="dxa"/>
            <w:shd w:val="clear" w:color="auto" w:fill="D9D9D9"/>
          </w:tcPr>
          <w:p w14:paraId="67D137A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051824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460" w:type="dxa"/>
            <w:gridSpan w:val="2"/>
          </w:tcPr>
          <w:p w14:paraId="32007C0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230AEFC4" w14:textId="77777777">
        <w:trPr>
          <w:trHeight w:val="795"/>
          <w:jc w:val="center"/>
        </w:trPr>
        <w:tc>
          <w:tcPr>
            <w:tcW w:w="3225" w:type="dxa"/>
            <w:shd w:val="clear" w:color="auto" w:fill="D9D9D9"/>
          </w:tcPr>
          <w:p w14:paraId="14F6788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E79853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460" w:type="dxa"/>
            <w:gridSpan w:val="2"/>
          </w:tcPr>
          <w:p w14:paraId="26F86A1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Etiqueta el estado emocional o comportamiento del paciente.</w:t>
            </w:r>
          </w:p>
        </w:tc>
      </w:tr>
      <w:tr w:rsidR="008E5CFF" w:rsidRPr="00A91A59" w14:paraId="3DD888B3" w14:textId="77777777">
        <w:trPr>
          <w:trHeight w:val="795"/>
          <w:jc w:val="center"/>
        </w:trPr>
        <w:tc>
          <w:tcPr>
            <w:tcW w:w="3225" w:type="dxa"/>
            <w:shd w:val="clear" w:color="auto" w:fill="D9D9D9"/>
          </w:tcPr>
          <w:p w14:paraId="759CEBE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012AB2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460" w:type="dxa"/>
            <w:gridSpan w:val="2"/>
          </w:tcPr>
          <w:p w14:paraId="073CAD7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acceso a la ficha clínica del paciente.</w:t>
            </w:r>
          </w:p>
        </w:tc>
      </w:tr>
      <w:tr w:rsidR="008E5CFF" w:rsidRPr="00A91A59" w14:paraId="3E2B0A34" w14:textId="77777777">
        <w:trPr>
          <w:trHeight w:val="795"/>
          <w:jc w:val="center"/>
        </w:trPr>
        <w:tc>
          <w:tcPr>
            <w:tcW w:w="3225" w:type="dxa"/>
            <w:shd w:val="clear" w:color="auto" w:fill="D9D9D9"/>
          </w:tcPr>
          <w:p w14:paraId="3701114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F00608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460" w:type="dxa"/>
            <w:gridSpan w:val="2"/>
          </w:tcPr>
          <w:p w14:paraId="0C83FA6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selecciona un estado emocional que se muestra mediante etiquetas agresivo/nervioso.</w:t>
            </w:r>
          </w:p>
        </w:tc>
      </w:tr>
      <w:tr w:rsidR="008E5CFF" w:rsidRPr="00A91A59" w14:paraId="1C86F94F" w14:textId="77777777">
        <w:trPr>
          <w:trHeight w:val="795"/>
          <w:jc w:val="center"/>
        </w:trPr>
        <w:tc>
          <w:tcPr>
            <w:tcW w:w="3225" w:type="dxa"/>
            <w:shd w:val="clear" w:color="auto" w:fill="D9D9D9"/>
          </w:tcPr>
          <w:p w14:paraId="1433483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E66C30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460" w:type="dxa"/>
            <w:gridSpan w:val="2"/>
          </w:tcPr>
          <w:p w14:paraId="17546A8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ficha refleja el comportamiento del paciente de forma visual.</w:t>
            </w:r>
          </w:p>
        </w:tc>
      </w:tr>
      <w:tr w:rsidR="008E5CFF" w:rsidRPr="00A91A59" w14:paraId="02B23DD3" w14:textId="77777777">
        <w:trPr>
          <w:trHeight w:val="795"/>
          <w:jc w:val="center"/>
        </w:trPr>
        <w:tc>
          <w:tcPr>
            <w:tcW w:w="3225" w:type="dxa"/>
            <w:shd w:val="clear" w:color="auto" w:fill="D9D9D9"/>
          </w:tcPr>
          <w:p w14:paraId="01171DC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EDCFE4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460" w:type="dxa"/>
            <w:gridSpan w:val="2"/>
          </w:tcPr>
          <w:p w14:paraId="2F12E39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Terciario</w:t>
            </w:r>
          </w:p>
        </w:tc>
      </w:tr>
      <w:tr w:rsidR="008E5CFF" w:rsidRPr="00A91A59" w14:paraId="7CE21A33" w14:textId="77777777">
        <w:trPr>
          <w:trHeight w:val="525"/>
          <w:jc w:val="center"/>
        </w:trPr>
        <w:tc>
          <w:tcPr>
            <w:tcW w:w="8685" w:type="dxa"/>
            <w:gridSpan w:val="3"/>
            <w:shd w:val="clear" w:color="auto" w:fill="D9D9D9"/>
          </w:tcPr>
          <w:p w14:paraId="0AFA87F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83DFC8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0D0E691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56681A52" w14:textId="77777777">
        <w:trPr>
          <w:trHeight w:val="600"/>
          <w:jc w:val="center"/>
        </w:trPr>
        <w:tc>
          <w:tcPr>
            <w:tcW w:w="3540" w:type="dxa"/>
            <w:gridSpan w:val="2"/>
            <w:shd w:val="clear" w:color="auto" w:fill="D9D9D9"/>
          </w:tcPr>
          <w:p w14:paraId="091412F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2291C2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5E29A60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145" w:type="dxa"/>
            <w:shd w:val="clear" w:color="auto" w:fill="D9D9D9"/>
          </w:tcPr>
          <w:p w14:paraId="7ED3850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A25A1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32A6B949" w14:textId="77777777">
        <w:trPr>
          <w:trHeight w:val="600"/>
          <w:jc w:val="center"/>
        </w:trPr>
        <w:tc>
          <w:tcPr>
            <w:tcW w:w="3540" w:type="dxa"/>
            <w:gridSpan w:val="2"/>
            <w:shd w:val="clear" w:color="auto" w:fill="auto"/>
          </w:tcPr>
          <w:p w14:paraId="72C6AB6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 la ficha clínica del paciente.</w:t>
            </w:r>
          </w:p>
          <w:p w14:paraId="4AAB8D8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261438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Selecciona el estado del paciente.</w:t>
            </w:r>
          </w:p>
        </w:tc>
        <w:tc>
          <w:tcPr>
            <w:tcW w:w="5145" w:type="dxa"/>
            <w:shd w:val="clear" w:color="auto" w:fill="auto"/>
          </w:tcPr>
          <w:p w14:paraId="5868FA9F" w14:textId="072A312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2. El sistema </w:t>
            </w:r>
            <w:r w:rsidR="00AF5E44" w:rsidRPr="00A91A59">
              <w:rPr>
                <w:rFonts w:ascii="Arial" w:eastAsia="Arial" w:hAnsi="Arial" w:cs="Arial"/>
              </w:rPr>
              <w:t>opción</w:t>
            </w:r>
            <w:r w:rsidRPr="00A91A59">
              <w:rPr>
                <w:rFonts w:ascii="Arial" w:eastAsia="Arial" w:hAnsi="Arial" w:cs="Arial"/>
              </w:rPr>
              <w:t xml:space="preserve"> para etiquetar comportamiento (agresivo, nervioso, pacifico).</w:t>
            </w:r>
          </w:p>
          <w:p w14:paraId="4E63786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90F150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4. El sistema guarda esta casilla para mostrar una alerta en las próximas visitas.</w:t>
            </w:r>
          </w:p>
        </w:tc>
      </w:tr>
    </w:tbl>
    <w:p w14:paraId="411EF625" w14:textId="7C6F5CFC"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5B8DC725" w14:textId="0A619167" w:rsidR="0067007F" w:rsidRPr="0005036D" w:rsidRDefault="00BA5FAB" w:rsidP="0005036D">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024D2873" w:rsidRPr="23E7B3ED">
        <w:rPr>
          <w:rFonts w:ascii="Arial" w:eastAsia="Arial" w:hAnsi="Arial" w:cs="Arial"/>
        </w:rPr>
        <w:t>.</w:t>
      </w:r>
      <w:r w:rsidR="14DA3833" w:rsidRPr="23E7B3ED">
        <w:rPr>
          <w:rFonts w:ascii="Arial" w:eastAsia="Arial" w:hAnsi="Arial" w:cs="Arial"/>
        </w:rPr>
        <w:t>18</w:t>
      </w:r>
      <w:r w:rsidRPr="23E7B3ED">
        <w:rPr>
          <w:rFonts w:ascii="Arial" w:eastAsia="Arial" w:hAnsi="Arial" w:cs="Arial"/>
        </w:rPr>
        <w:t>: Registro de cirugías. Especifica si una intervención fue urgente o programada, integrando los datos al historial.</w:t>
      </w:r>
    </w:p>
    <w:p w14:paraId="64A4D986" w14:textId="43E0FF9D" w:rsidR="0005036D" w:rsidRDefault="0005036D" w:rsidP="0005036D">
      <w:pPr>
        <w:pStyle w:val="Casosdeuso"/>
      </w:pPr>
      <w:bookmarkStart w:id="130" w:name="_Toc201111940"/>
      <w:r>
        <w:lastRenderedPageBreak/>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18</w:t>
      </w:r>
      <w:r w:rsidR="009E79A0">
        <w:fldChar w:fldCharType="end"/>
      </w:r>
      <w:r>
        <w:t xml:space="preserve"> </w:t>
      </w:r>
      <w:r w:rsidRPr="000E771C">
        <w:t>Tabla de Caso de Uso 18</w:t>
      </w:r>
      <w:bookmarkEnd w:id="130"/>
    </w:p>
    <w:tbl>
      <w:tblPr>
        <w:tblStyle w:val="afffffffff8"/>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570"/>
        <w:gridCol w:w="4815"/>
      </w:tblGrid>
      <w:tr w:rsidR="008E5CFF" w:rsidRPr="00A91A59" w14:paraId="0F28653C" w14:textId="77777777">
        <w:trPr>
          <w:trHeight w:val="600"/>
          <w:jc w:val="center"/>
        </w:trPr>
        <w:tc>
          <w:tcPr>
            <w:tcW w:w="3225" w:type="dxa"/>
            <w:shd w:val="clear" w:color="auto" w:fill="D9D9D9"/>
          </w:tcPr>
          <w:p w14:paraId="2F81178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6718F7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18</w:t>
            </w:r>
          </w:p>
          <w:p w14:paraId="4D99526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5385" w:type="dxa"/>
            <w:gridSpan w:val="2"/>
          </w:tcPr>
          <w:p w14:paraId="0DFBC7B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el tipo de cirugía realizada al paciente.</w:t>
            </w:r>
          </w:p>
        </w:tc>
      </w:tr>
      <w:tr w:rsidR="008E5CFF" w:rsidRPr="00A91A59" w14:paraId="0BB297D2" w14:textId="77777777">
        <w:trPr>
          <w:trHeight w:val="795"/>
          <w:jc w:val="center"/>
        </w:trPr>
        <w:tc>
          <w:tcPr>
            <w:tcW w:w="3225" w:type="dxa"/>
            <w:shd w:val="clear" w:color="auto" w:fill="D9D9D9"/>
          </w:tcPr>
          <w:p w14:paraId="1BC06E6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058942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2138662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w:t>
            </w:r>
          </w:p>
        </w:tc>
      </w:tr>
      <w:tr w:rsidR="008E5CFF" w:rsidRPr="00A91A59" w14:paraId="57F744B1" w14:textId="77777777">
        <w:trPr>
          <w:trHeight w:val="795"/>
          <w:jc w:val="center"/>
        </w:trPr>
        <w:tc>
          <w:tcPr>
            <w:tcW w:w="3225" w:type="dxa"/>
            <w:shd w:val="clear" w:color="auto" w:fill="D9D9D9"/>
          </w:tcPr>
          <w:p w14:paraId="5D76FD9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8ECAEA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6AF51A1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el tipo de cirugía realizada al paciente.</w:t>
            </w:r>
          </w:p>
        </w:tc>
      </w:tr>
      <w:tr w:rsidR="008E5CFF" w:rsidRPr="00A91A59" w14:paraId="46EA6F45" w14:textId="77777777">
        <w:trPr>
          <w:trHeight w:val="795"/>
          <w:jc w:val="center"/>
        </w:trPr>
        <w:tc>
          <w:tcPr>
            <w:tcW w:w="3225" w:type="dxa"/>
            <w:shd w:val="clear" w:color="auto" w:fill="D9D9D9"/>
          </w:tcPr>
          <w:p w14:paraId="44130DD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A07059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6A6F325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atención en curso o haber realizado una cirugía al paciente.</w:t>
            </w:r>
          </w:p>
        </w:tc>
      </w:tr>
      <w:tr w:rsidR="008E5CFF" w:rsidRPr="00A91A59" w14:paraId="079332E6" w14:textId="77777777">
        <w:trPr>
          <w:trHeight w:val="795"/>
          <w:jc w:val="center"/>
        </w:trPr>
        <w:tc>
          <w:tcPr>
            <w:tcW w:w="3225" w:type="dxa"/>
            <w:shd w:val="clear" w:color="auto" w:fill="D9D9D9"/>
          </w:tcPr>
          <w:p w14:paraId="2ABB911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8BA163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15F232C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registra el tipo de cirugía como urgente o programa, asociándose a la ficha correspondiente.</w:t>
            </w:r>
          </w:p>
        </w:tc>
      </w:tr>
      <w:tr w:rsidR="008E5CFF" w:rsidRPr="00A91A59" w14:paraId="766E5145" w14:textId="77777777">
        <w:trPr>
          <w:trHeight w:val="795"/>
          <w:jc w:val="center"/>
        </w:trPr>
        <w:tc>
          <w:tcPr>
            <w:tcW w:w="3225" w:type="dxa"/>
            <w:shd w:val="clear" w:color="auto" w:fill="D9D9D9"/>
          </w:tcPr>
          <w:p w14:paraId="351447E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617DC3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3C67D54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cirugía queda registrada y clasificada dentro del historial del paciente.</w:t>
            </w:r>
          </w:p>
        </w:tc>
      </w:tr>
      <w:tr w:rsidR="008E5CFF" w:rsidRPr="00A91A59" w14:paraId="772174FB" w14:textId="77777777">
        <w:trPr>
          <w:trHeight w:val="795"/>
          <w:jc w:val="center"/>
        </w:trPr>
        <w:tc>
          <w:tcPr>
            <w:tcW w:w="3225" w:type="dxa"/>
            <w:shd w:val="clear" w:color="auto" w:fill="D9D9D9"/>
          </w:tcPr>
          <w:p w14:paraId="0130B8A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528D0C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49DE7AF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20EB0056" w14:textId="77777777">
        <w:trPr>
          <w:trHeight w:val="525"/>
          <w:jc w:val="center"/>
        </w:trPr>
        <w:tc>
          <w:tcPr>
            <w:tcW w:w="8610" w:type="dxa"/>
            <w:gridSpan w:val="3"/>
            <w:shd w:val="clear" w:color="auto" w:fill="D9D9D9"/>
          </w:tcPr>
          <w:p w14:paraId="5991B40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5B51BB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4FF5B9F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06729366" w14:textId="77777777">
        <w:trPr>
          <w:trHeight w:val="600"/>
          <w:jc w:val="center"/>
        </w:trPr>
        <w:tc>
          <w:tcPr>
            <w:tcW w:w="3795" w:type="dxa"/>
            <w:gridSpan w:val="2"/>
            <w:shd w:val="clear" w:color="auto" w:fill="D9D9D9"/>
          </w:tcPr>
          <w:p w14:paraId="7278960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72103A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6897026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815" w:type="dxa"/>
            <w:shd w:val="clear" w:color="auto" w:fill="D9D9D9"/>
          </w:tcPr>
          <w:p w14:paraId="0443FB3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F0A3A7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78D57A1D" w14:textId="77777777">
        <w:trPr>
          <w:trHeight w:val="600"/>
          <w:jc w:val="center"/>
        </w:trPr>
        <w:tc>
          <w:tcPr>
            <w:tcW w:w="3795" w:type="dxa"/>
            <w:gridSpan w:val="2"/>
            <w:shd w:val="clear" w:color="auto" w:fill="auto"/>
          </w:tcPr>
          <w:p w14:paraId="748D563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1. Accede a la ficha médica del paciente a la sección de cirugías. </w:t>
            </w:r>
          </w:p>
        </w:tc>
        <w:tc>
          <w:tcPr>
            <w:tcW w:w="4815" w:type="dxa"/>
            <w:shd w:val="clear" w:color="auto" w:fill="auto"/>
          </w:tcPr>
          <w:p w14:paraId="6D30811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la opción para registrar una cirugía (urgente, programada).</w:t>
            </w:r>
          </w:p>
        </w:tc>
      </w:tr>
    </w:tbl>
    <w:p w14:paraId="30BAA93D" w14:textId="37EEB2AA"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52FD3020" w14:textId="3A177590" w:rsidR="0067007F" w:rsidRPr="0005036D" w:rsidRDefault="00BA5FAB" w:rsidP="0005036D">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lastRenderedPageBreak/>
        <w:t xml:space="preserve">Tabla </w:t>
      </w:r>
      <w:r w:rsidR="3080C2D7" w:rsidRPr="3080C2D7">
        <w:rPr>
          <w:rFonts w:ascii="Arial" w:eastAsia="Arial" w:hAnsi="Arial" w:cs="Arial"/>
        </w:rPr>
        <w:t>5</w:t>
      </w:r>
      <w:r w:rsidR="2C760417" w:rsidRPr="23E7B3ED">
        <w:rPr>
          <w:rFonts w:ascii="Arial" w:eastAsia="Arial" w:hAnsi="Arial" w:cs="Arial"/>
        </w:rPr>
        <w:t>.</w:t>
      </w:r>
      <w:r w:rsidR="57AB5A3A" w:rsidRPr="23E7B3ED">
        <w:rPr>
          <w:rFonts w:ascii="Arial" w:eastAsia="Arial" w:hAnsi="Arial" w:cs="Arial"/>
        </w:rPr>
        <w:t>1</w:t>
      </w:r>
      <w:r w:rsidR="62797F44" w:rsidRPr="23E7B3ED">
        <w:rPr>
          <w:rFonts w:ascii="Arial" w:eastAsia="Arial" w:hAnsi="Arial" w:cs="Arial"/>
        </w:rPr>
        <w:t>9</w:t>
      </w:r>
      <w:r w:rsidR="279DF2AD" w:rsidRPr="23E7B3ED">
        <w:rPr>
          <w:rFonts w:ascii="Arial" w:eastAsia="Arial" w:hAnsi="Arial" w:cs="Arial"/>
        </w:rPr>
        <w:t>:</w:t>
      </w:r>
      <w:r w:rsidRPr="23E7B3ED">
        <w:rPr>
          <w:rFonts w:ascii="Arial" w:eastAsia="Arial" w:hAnsi="Arial" w:cs="Arial"/>
        </w:rPr>
        <w:t xml:space="preserve"> Diagnósticos personalizados. Permite ingresar diagnósticos no categorizados mediante la opción "Otro" con descripción manual.</w:t>
      </w:r>
    </w:p>
    <w:p w14:paraId="173278A8" w14:textId="174533C1" w:rsidR="0005036D" w:rsidRDefault="0005036D" w:rsidP="0005036D">
      <w:pPr>
        <w:pStyle w:val="Casosdeuso"/>
      </w:pPr>
      <w:bookmarkStart w:id="131" w:name="_Toc201111941"/>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19</w:t>
      </w:r>
      <w:r w:rsidR="009E79A0">
        <w:fldChar w:fldCharType="end"/>
      </w:r>
      <w:r>
        <w:t xml:space="preserve"> </w:t>
      </w:r>
      <w:r w:rsidRPr="00322246">
        <w:t>Tabla de Caso de Uso 19</w:t>
      </w:r>
      <w:bookmarkEnd w:id="131"/>
    </w:p>
    <w:tbl>
      <w:tblPr>
        <w:tblStyle w:val="afffffffff9"/>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540"/>
        <w:gridCol w:w="4815"/>
      </w:tblGrid>
      <w:tr w:rsidR="008E5CFF" w:rsidRPr="00A91A59" w14:paraId="70473AD2" w14:textId="77777777">
        <w:trPr>
          <w:trHeight w:val="600"/>
          <w:jc w:val="center"/>
        </w:trPr>
        <w:tc>
          <w:tcPr>
            <w:tcW w:w="3255" w:type="dxa"/>
            <w:shd w:val="clear" w:color="auto" w:fill="D9D9D9"/>
          </w:tcPr>
          <w:p w14:paraId="5EF7BE5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19</w:t>
            </w:r>
          </w:p>
        </w:tc>
        <w:tc>
          <w:tcPr>
            <w:tcW w:w="5355" w:type="dxa"/>
            <w:gridSpan w:val="2"/>
          </w:tcPr>
          <w:p w14:paraId="614D5F2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el elemento “otro” para diagnósticos no categorizados.</w:t>
            </w:r>
          </w:p>
        </w:tc>
      </w:tr>
      <w:tr w:rsidR="008E5CFF" w:rsidRPr="00A91A59" w14:paraId="244BA004" w14:textId="77777777">
        <w:trPr>
          <w:trHeight w:val="795"/>
          <w:jc w:val="center"/>
        </w:trPr>
        <w:tc>
          <w:tcPr>
            <w:tcW w:w="3255" w:type="dxa"/>
            <w:shd w:val="clear" w:color="auto" w:fill="D9D9D9"/>
          </w:tcPr>
          <w:p w14:paraId="77A86F3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BF849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55" w:type="dxa"/>
            <w:gridSpan w:val="2"/>
          </w:tcPr>
          <w:p w14:paraId="354E9F8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23B18ECC" w14:textId="77777777">
        <w:trPr>
          <w:trHeight w:val="795"/>
          <w:jc w:val="center"/>
        </w:trPr>
        <w:tc>
          <w:tcPr>
            <w:tcW w:w="3255" w:type="dxa"/>
            <w:shd w:val="clear" w:color="auto" w:fill="D9D9D9"/>
          </w:tcPr>
          <w:p w14:paraId="0446915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242B94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55" w:type="dxa"/>
            <w:gridSpan w:val="2"/>
          </w:tcPr>
          <w:p w14:paraId="74CAD09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el elemento “otro” para diagnósticos no categorizados.</w:t>
            </w:r>
          </w:p>
        </w:tc>
      </w:tr>
      <w:tr w:rsidR="008E5CFF" w:rsidRPr="00A91A59" w14:paraId="0AB537C8" w14:textId="77777777">
        <w:trPr>
          <w:trHeight w:val="795"/>
          <w:jc w:val="center"/>
        </w:trPr>
        <w:tc>
          <w:tcPr>
            <w:tcW w:w="3255" w:type="dxa"/>
            <w:shd w:val="clear" w:color="auto" w:fill="D9D9D9"/>
          </w:tcPr>
          <w:p w14:paraId="6DBFDC7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47A599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55" w:type="dxa"/>
            <w:gridSpan w:val="2"/>
          </w:tcPr>
          <w:p w14:paraId="14CCAA7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Estar llenando una ficha clínica con un diagnóstico fuera de las categorías existentes.</w:t>
            </w:r>
          </w:p>
        </w:tc>
      </w:tr>
      <w:tr w:rsidR="008E5CFF" w:rsidRPr="00A91A59" w14:paraId="7C99F2F7" w14:textId="77777777">
        <w:trPr>
          <w:trHeight w:val="795"/>
          <w:jc w:val="center"/>
        </w:trPr>
        <w:tc>
          <w:tcPr>
            <w:tcW w:w="3255" w:type="dxa"/>
            <w:shd w:val="clear" w:color="auto" w:fill="D9D9D9"/>
          </w:tcPr>
          <w:p w14:paraId="6529BA3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CDA940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55" w:type="dxa"/>
            <w:gridSpan w:val="2"/>
          </w:tcPr>
          <w:p w14:paraId="386E5AB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puede ingresar un diagnóstico personalizado si no encuentra una categoría adecuada.</w:t>
            </w:r>
          </w:p>
        </w:tc>
      </w:tr>
      <w:tr w:rsidR="008E5CFF" w:rsidRPr="00A91A59" w14:paraId="25187485" w14:textId="77777777">
        <w:trPr>
          <w:trHeight w:val="795"/>
          <w:jc w:val="center"/>
        </w:trPr>
        <w:tc>
          <w:tcPr>
            <w:tcW w:w="3255" w:type="dxa"/>
            <w:shd w:val="clear" w:color="auto" w:fill="D9D9D9"/>
          </w:tcPr>
          <w:p w14:paraId="390AF68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4A14CC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55" w:type="dxa"/>
            <w:gridSpan w:val="2"/>
          </w:tcPr>
          <w:p w14:paraId="6B0B21B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diagnóstico queda registrado como “otro” con descripción personalizada.</w:t>
            </w:r>
          </w:p>
        </w:tc>
      </w:tr>
      <w:tr w:rsidR="008E5CFF" w:rsidRPr="00A91A59" w14:paraId="6484A06A" w14:textId="77777777">
        <w:trPr>
          <w:trHeight w:val="795"/>
          <w:jc w:val="center"/>
        </w:trPr>
        <w:tc>
          <w:tcPr>
            <w:tcW w:w="3255" w:type="dxa"/>
            <w:shd w:val="clear" w:color="auto" w:fill="D9D9D9"/>
          </w:tcPr>
          <w:p w14:paraId="363AD77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A692FE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55" w:type="dxa"/>
            <w:gridSpan w:val="2"/>
          </w:tcPr>
          <w:p w14:paraId="005F567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Terciario</w:t>
            </w:r>
          </w:p>
        </w:tc>
      </w:tr>
      <w:tr w:rsidR="008E5CFF" w:rsidRPr="00A91A59" w14:paraId="3F8EE0FE" w14:textId="77777777">
        <w:trPr>
          <w:trHeight w:val="525"/>
          <w:jc w:val="center"/>
        </w:trPr>
        <w:tc>
          <w:tcPr>
            <w:tcW w:w="8610" w:type="dxa"/>
            <w:gridSpan w:val="3"/>
            <w:shd w:val="clear" w:color="auto" w:fill="D9D9D9"/>
          </w:tcPr>
          <w:p w14:paraId="4F0B018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445E23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380554B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7F710945" w14:textId="77777777">
        <w:trPr>
          <w:trHeight w:val="600"/>
          <w:jc w:val="center"/>
        </w:trPr>
        <w:tc>
          <w:tcPr>
            <w:tcW w:w="3795" w:type="dxa"/>
            <w:gridSpan w:val="2"/>
            <w:shd w:val="clear" w:color="auto" w:fill="D9D9D9"/>
          </w:tcPr>
          <w:p w14:paraId="675A502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EC2E1B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655AA7C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815" w:type="dxa"/>
            <w:shd w:val="clear" w:color="auto" w:fill="D9D9D9"/>
          </w:tcPr>
          <w:p w14:paraId="61E3B69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7E0A04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5724A903" w14:textId="77777777">
        <w:trPr>
          <w:trHeight w:val="600"/>
          <w:jc w:val="center"/>
        </w:trPr>
        <w:tc>
          <w:tcPr>
            <w:tcW w:w="3795" w:type="dxa"/>
            <w:gridSpan w:val="2"/>
            <w:shd w:val="clear" w:color="auto" w:fill="auto"/>
          </w:tcPr>
          <w:p w14:paraId="2E7DA1A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1. Accede a la sección de diagnóstico en la ficha clínica. </w:t>
            </w:r>
          </w:p>
          <w:p w14:paraId="24AFCB8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71ED80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Selecciona “otro” e ingresa descripción manual.</w:t>
            </w:r>
          </w:p>
        </w:tc>
        <w:tc>
          <w:tcPr>
            <w:tcW w:w="4815" w:type="dxa"/>
            <w:shd w:val="clear" w:color="auto" w:fill="auto"/>
          </w:tcPr>
          <w:p w14:paraId="4553297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lista de diagnóstico predefinidos y opción “otro”.</w:t>
            </w:r>
          </w:p>
          <w:p w14:paraId="226988C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5B1F58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El sistema registra el nuevo diagnóstico en la ficha clínica.</w:t>
            </w:r>
          </w:p>
        </w:tc>
      </w:tr>
    </w:tbl>
    <w:p w14:paraId="3474ACAF" w14:textId="55A0025E"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36495659" w14:textId="6CFE821A"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3720AD7C" w:rsidRPr="23E7B3ED">
        <w:rPr>
          <w:rFonts w:ascii="Arial" w:eastAsia="Arial" w:hAnsi="Arial" w:cs="Arial"/>
        </w:rPr>
        <w:t>.</w:t>
      </w:r>
      <w:r w:rsidR="6BCDD919" w:rsidRPr="23E7B3ED">
        <w:rPr>
          <w:rFonts w:ascii="Arial" w:eastAsia="Arial" w:hAnsi="Arial" w:cs="Arial"/>
        </w:rPr>
        <w:t>20</w:t>
      </w:r>
      <w:r w:rsidRPr="23E7B3ED">
        <w:rPr>
          <w:rFonts w:ascii="Arial" w:eastAsia="Arial" w:hAnsi="Arial" w:cs="Arial"/>
        </w:rPr>
        <w:t>: Insumos utilizados. Muestra al tutor los insumos empleados en una atención con sus costos asociados.</w:t>
      </w:r>
    </w:p>
    <w:p w14:paraId="2616B42D" w14:textId="0ADE5B5B" w:rsidR="00CC0942" w:rsidRDefault="00CC0942" w:rsidP="00CC0942">
      <w:pPr>
        <w:pStyle w:val="Casosdeuso"/>
      </w:pPr>
      <w:bookmarkStart w:id="132" w:name="_Toc201111942"/>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20</w:t>
      </w:r>
      <w:r w:rsidR="009E79A0">
        <w:fldChar w:fldCharType="end"/>
      </w:r>
      <w:r>
        <w:t xml:space="preserve"> </w:t>
      </w:r>
      <w:r w:rsidRPr="00015A2D">
        <w:t>Tabla de Caso de Uso 20</w:t>
      </w:r>
      <w:bookmarkEnd w:id="132"/>
    </w:p>
    <w:tbl>
      <w:tblPr>
        <w:tblStyle w:val="afffffffffa"/>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840"/>
        <w:gridCol w:w="4545"/>
      </w:tblGrid>
      <w:tr w:rsidR="008E5CFF" w:rsidRPr="00A91A59" w14:paraId="1BF8501F" w14:textId="77777777">
        <w:trPr>
          <w:trHeight w:val="600"/>
          <w:jc w:val="center"/>
        </w:trPr>
        <w:tc>
          <w:tcPr>
            <w:tcW w:w="3225" w:type="dxa"/>
            <w:shd w:val="clear" w:color="auto" w:fill="D9D9D9"/>
          </w:tcPr>
          <w:p w14:paraId="6C22026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20</w:t>
            </w:r>
          </w:p>
        </w:tc>
        <w:tc>
          <w:tcPr>
            <w:tcW w:w="5385" w:type="dxa"/>
            <w:gridSpan w:val="2"/>
          </w:tcPr>
          <w:p w14:paraId="6FC2B72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Mostrando insumos utilizados al tutor.</w:t>
            </w:r>
          </w:p>
        </w:tc>
      </w:tr>
      <w:tr w:rsidR="008E5CFF" w:rsidRPr="00A91A59" w14:paraId="383A0FCF" w14:textId="77777777">
        <w:trPr>
          <w:trHeight w:val="795"/>
          <w:jc w:val="center"/>
        </w:trPr>
        <w:tc>
          <w:tcPr>
            <w:tcW w:w="3225" w:type="dxa"/>
            <w:shd w:val="clear" w:color="auto" w:fill="D9D9D9"/>
          </w:tcPr>
          <w:p w14:paraId="202674B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E58D7A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315580C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6B5602F9" w14:textId="77777777">
        <w:trPr>
          <w:trHeight w:val="795"/>
          <w:jc w:val="center"/>
        </w:trPr>
        <w:tc>
          <w:tcPr>
            <w:tcW w:w="3225" w:type="dxa"/>
            <w:shd w:val="clear" w:color="auto" w:fill="D9D9D9"/>
          </w:tcPr>
          <w:p w14:paraId="267D56E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17BF2E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7B223B9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Mostrar insumos utilizados al tutor.</w:t>
            </w:r>
          </w:p>
        </w:tc>
      </w:tr>
      <w:tr w:rsidR="008E5CFF" w:rsidRPr="00A91A59" w14:paraId="4E16A052" w14:textId="77777777">
        <w:trPr>
          <w:trHeight w:val="795"/>
          <w:jc w:val="center"/>
        </w:trPr>
        <w:tc>
          <w:tcPr>
            <w:tcW w:w="3225" w:type="dxa"/>
            <w:shd w:val="clear" w:color="auto" w:fill="D9D9D9"/>
          </w:tcPr>
          <w:p w14:paraId="5DBCFDE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6661D2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06783F0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insumos registrados durante una atención médica.</w:t>
            </w:r>
          </w:p>
        </w:tc>
      </w:tr>
      <w:tr w:rsidR="008E5CFF" w:rsidRPr="00A91A59" w14:paraId="68E81F7E" w14:textId="77777777">
        <w:trPr>
          <w:trHeight w:val="795"/>
          <w:jc w:val="center"/>
        </w:trPr>
        <w:tc>
          <w:tcPr>
            <w:tcW w:w="3225" w:type="dxa"/>
            <w:shd w:val="clear" w:color="auto" w:fill="D9D9D9"/>
          </w:tcPr>
          <w:p w14:paraId="55114D2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C958B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2E5E0B6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sistema muestra automáticamente los insumos utilizados con su valor en una atención, visibles para el tutor.</w:t>
            </w:r>
          </w:p>
        </w:tc>
      </w:tr>
      <w:tr w:rsidR="008E5CFF" w:rsidRPr="00A91A59" w14:paraId="7E8031D8" w14:textId="77777777">
        <w:trPr>
          <w:trHeight w:val="795"/>
          <w:jc w:val="center"/>
        </w:trPr>
        <w:tc>
          <w:tcPr>
            <w:tcW w:w="3225" w:type="dxa"/>
            <w:shd w:val="clear" w:color="auto" w:fill="D9D9D9"/>
          </w:tcPr>
          <w:p w14:paraId="2C0D240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F2AFE2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7F65C69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tutor puede ver el detalle de los insumos registrados en la ficha del paciente.</w:t>
            </w:r>
          </w:p>
        </w:tc>
      </w:tr>
      <w:tr w:rsidR="008E5CFF" w:rsidRPr="00A91A59" w14:paraId="2E344E02" w14:textId="77777777">
        <w:trPr>
          <w:trHeight w:val="795"/>
          <w:jc w:val="center"/>
        </w:trPr>
        <w:tc>
          <w:tcPr>
            <w:tcW w:w="3225" w:type="dxa"/>
            <w:shd w:val="clear" w:color="auto" w:fill="D9D9D9"/>
          </w:tcPr>
          <w:p w14:paraId="1705251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B6C429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43444C6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65882596" w14:textId="77777777">
        <w:trPr>
          <w:trHeight w:val="525"/>
          <w:jc w:val="center"/>
        </w:trPr>
        <w:tc>
          <w:tcPr>
            <w:tcW w:w="8610" w:type="dxa"/>
            <w:gridSpan w:val="3"/>
            <w:shd w:val="clear" w:color="auto" w:fill="D9D9D9"/>
          </w:tcPr>
          <w:p w14:paraId="27A171D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7998AD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5870415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684B87CD" w14:textId="77777777">
        <w:trPr>
          <w:trHeight w:val="600"/>
          <w:jc w:val="center"/>
        </w:trPr>
        <w:tc>
          <w:tcPr>
            <w:tcW w:w="4065" w:type="dxa"/>
            <w:gridSpan w:val="2"/>
            <w:shd w:val="clear" w:color="auto" w:fill="D9D9D9"/>
          </w:tcPr>
          <w:p w14:paraId="3316CA0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C52376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49244CB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545" w:type="dxa"/>
            <w:shd w:val="clear" w:color="auto" w:fill="D9D9D9"/>
          </w:tcPr>
          <w:p w14:paraId="10A03B0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E059C5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188C8E0A" w14:textId="77777777">
        <w:trPr>
          <w:trHeight w:val="600"/>
          <w:jc w:val="center"/>
        </w:trPr>
        <w:tc>
          <w:tcPr>
            <w:tcW w:w="4065" w:type="dxa"/>
            <w:gridSpan w:val="2"/>
            <w:shd w:val="clear" w:color="auto" w:fill="auto"/>
          </w:tcPr>
          <w:p w14:paraId="34A5A75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1. Registra insumos utilizados en la atención.</w:t>
            </w:r>
          </w:p>
        </w:tc>
        <w:tc>
          <w:tcPr>
            <w:tcW w:w="4545" w:type="dxa"/>
            <w:shd w:val="clear" w:color="auto" w:fill="auto"/>
          </w:tcPr>
          <w:p w14:paraId="5212066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automáticamente los insumos con su valor en la ficha visible al tutor.</w:t>
            </w:r>
          </w:p>
        </w:tc>
      </w:tr>
    </w:tbl>
    <w:p w14:paraId="6331C955" w14:textId="3E6449F0"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989C045" w14:textId="5EAF8B0D"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5613171A" w:rsidRPr="23E7B3ED">
        <w:rPr>
          <w:rFonts w:ascii="Arial" w:eastAsia="Arial" w:hAnsi="Arial" w:cs="Arial"/>
        </w:rPr>
        <w:t>.</w:t>
      </w:r>
      <w:r w:rsidR="1E195563" w:rsidRPr="23E7B3ED">
        <w:rPr>
          <w:rFonts w:ascii="Arial" w:eastAsia="Arial" w:hAnsi="Arial" w:cs="Arial"/>
        </w:rPr>
        <w:t>21</w:t>
      </w:r>
      <w:r w:rsidRPr="23E7B3ED">
        <w:rPr>
          <w:rFonts w:ascii="Arial" w:eastAsia="Arial" w:hAnsi="Arial" w:cs="Arial"/>
        </w:rPr>
        <w:t>: Cálculo de edad. Deriva automáticamente la edad del paciente desde su fecha de nacimiento registrada.</w:t>
      </w:r>
    </w:p>
    <w:p w14:paraId="52DC842E" w14:textId="51F95154" w:rsidR="00CC0942" w:rsidRDefault="00CC0942" w:rsidP="00CC0942">
      <w:pPr>
        <w:pStyle w:val="Casosdeuso"/>
      </w:pPr>
      <w:bookmarkStart w:id="133" w:name="_Toc20111194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21</w:t>
      </w:r>
      <w:r w:rsidR="009E79A0">
        <w:fldChar w:fldCharType="end"/>
      </w:r>
      <w:r>
        <w:t xml:space="preserve"> </w:t>
      </w:r>
      <w:r w:rsidRPr="00C456F2">
        <w:t>Tabla de Caso de Uso 21</w:t>
      </w:r>
      <w:bookmarkEnd w:id="133"/>
    </w:p>
    <w:tbl>
      <w:tblPr>
        <w:tblStyle w:val="afffffffff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094648AB" w14:textId="77777777">
        <w:trPr>
          <w:trHeight w:val="600"/>
          <w:jc w:val="center"/>
        </w:trPr>
        <w:tc>
          <w:tcPr>
            <w:tcW w:w="3224" w:type="dxa"/>
            <w:shd w:val="clear" w:color="auto" w:fill="D9D9D9"/>
          </w:tcPr>
          <w:p w14:paraId="5C1C5D8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21</w:t>
            </w:r>
          </w:p>
        </w:tc>
        <w:tc>
          <w:tcPr>
            <w:tcW w:w="5383" w:type="dxa"/>
            <w:gridSpan w:val="2"/>
          </w:tcPr>
          <w:p w14:paraId="473CF9C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Calculando edad del paciente.</w:t>
            </w:r>
          </w:p>
        </w:tc>
      </w:tr>
      <w:tr w:rsidR="008E5CFF" w:rsidRPr="00A91A59" w14:paraId="69DC906D" w14:textId="77777777">
        <w:trPr>
          <w:trHeight w:val="795"/>
          <w:jc w:val="center"/>
        </w:trPr>
        <w:tc>
          <w:tcPr>
            <w:tcW w:w="3224" w:type="dxa"/>
            <w:shd w:val="clear" w:color="auto" w:fill="D9D9D9"/>
          </w:tcPr>
          <w:p w14:paraId="685E7CA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BE0AC7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4544577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7A2FFCE0" w14:textId="77777777">
        <w:trPr>
          <w:trHeight w:val="795"/>
          <w:jc w:val="center"/>
        </w:trPr>
        <w:tc>
          <w:tcPr>
            <w:tcW w:w="3224" w:type="dxa"/>
            <w:shd w:val="clear" w:color="auto" w:fill="D9D9D9"/>
          </w:tcPr>
          <w:p w14:paraId="4D9D8CC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02E665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7F18EC5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Calculando la edad del paciente.</w:t>
            </w:r>
          </w:p>
        </w:tc>
      </w:tr>
      <w:tr w:rsidR="008E5CFF" w:rsidRPr="00A91A59" w14:paraId="1FF47834" w14:textId="77777777">
        <w:trPr>
          <w:trHeight w:val="795"/>
          <w:jc w:val="center"/>
        </w:trPr>
        <w:tc>
          <w:tcPr>
            <w:tcW w:w="3224" w:type="dxa"/>
            <w:shd w:val="clear" w:color="auto" w:fill="D9D9D9"/>
          </w:tcPr>
          <w:p w14:paraId="1E0528F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70174D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1DECC95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registrada la fecha de nacimiento del paciente.</w:t>
            </w:r>
          </w:p>
        </w:tc>
      </w:tr>
      <w:tr w:rsidR="008E5CFF" w:rsidRPr="00A91A59" w14:paraId="6EDFBE83" w14:textId="77777777">
        <w:trPr>
          <w:trHeight w:val="795"/>
          <w:jc w:val="center"/>
        </w:trPr>
        <w:tc>
          <w:tcPr>
            <w:tcW w:w="3224" w:type="dxa"/>
            <w:shd w:val="clear" w:color="auto" w:fill="D9D9D9"/>
          </w:tcPr>
          <w:p w14:paraId="00B430D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BC1982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6CF7861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sistema calcula automáticamente la edad del paciente a partir de su fecha de nacimiento ingresada por el actor.</w:t>
            </w:r>
          </w:p>
        </w:tc>
      </w:tr>
      <w:tr w:rsidR="008E5CFF" w:rsidRPr="00A91A59" w14:paraId="65E47C4E" w14:textId="77777777">
        <w:trPr>
          <w:trHeight w:val="795"/>
          <w:jc w:val="center"/>
        </w:trPr>
        <w:tc>
          <w:tcPr>
            <w:tcW w:w="3224" w:type="dxa"/>
            <w:shd w:val="clear" w:color="auto" w:fill="D9D9D9"/>
          </w:tcPr>
          <w:p w14:paraId="189C98F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AA4C21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2DB723C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edad se muestra en la ficha del paciente.</w:t>
            </w:r>
          </w:p>
        </w:tc>
      </w:tr>
      <w:tr w:rsidR="008E5CFF" w:rsidRPr="00A91A59" w14:paraId="0C069771" w14:textId="77777777">
        <w:trPr>
          <w:trHeight w:val="795"/>
          <w:jc w:val="center"/>
        </w:trPr>
        <w:tc>
          <w:tcPr>
            <w:tcW w:w="3224" w:type="dxa"/>
            <w:shd w:val="clear" w:color="auto" w:fill="D9D9D9"/>
          </w:tcPr>
          <w:p w14:paraId="0981B59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01F77D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6244FF6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451448C0" w14:textId="77777777">
        <w:trPr>
          <w:trHeight w:val="525"/>
          <w:jc w:val="center"/>
        </w:trPr>
        <w:tc>
          <w:tcPr>
            <w:tcW w:w="8607" w:type="dxa"/>
            <w:gridSpan w:val="3"/>
            <w:shd w:val="clear" w:color="auto" w:fill="D9D9D9"/>
          </w:tcPr>
          <w:p w14:paraId="73EC840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3928A7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37D6C36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46EEF1E1" w14:textId="77777777">
        <w:trPr>
          <w:trHeight w:val="600"/>
          <w:jc w:val="center"/>
        </w:trPr>
        <w:tc>
          <w:tcPr>
            <w:tcW w:w="4319" w:type="dxa"/>
            <w:gridSpan w:val="2"/>
            <w:shd w:val="clear" w:color="auto" w:fill="D9D9D9"/>
          </w:tcPr>
          <w:p w14:paraId="3637B5E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24A5C0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49BA1F3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88" w:type="dxa"/>
            <w:shd w:val="clear" w:color="auto" w:fill="D9D9D9"/>
          </w:tcPr>
          <w:p w14:paraId="044D29B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F4576E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4E61DA1A" w14:textId="77777777">
        <w:trPr>
          <w:trHeight w:val="600"/>
          <w:jc w:val="center"/>
        </w:trPr>
        <w:tc>
          <w:tcPr>
            <w:tcW w:w="4319" w:type="dxa"/>
            <w:gridSpan w:val="2"/>
            <w:shd w:val="clear" w:color="auto" w:fill="auto"/>
          </w:tcPr>
          <w:p w14:paraId="57C2118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Ingresa la fecha de nacimiento del paciente (día/mes/año).</w:t>
            </w:r>
          </w:p>
        </w:tc>
        <w:tc>
          <w:tcPr>
            <w:tcW w:w="4288" w:type="dxa"/>
            <w:shd w:val="clear" w:color="auto" w:fill="auto"/>
          </w:tcPr>
          <w:p w14:paraId="4B27BBF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calcula y muestra la edad del paciente automáticamente en la ficha.</w:t>
            </w:r>
          </w:p>
        </w:tc>
      </w:tr>
    </w:tbl>
    <w:p w14:paraId="1AF8F136" w14:textId="2915BB99"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r>
        <w:rPr>
          <w:rFonts w:ascii="Arial" w:eastAsia="Arial" w:hAnsi="Arial" w:cs="Arial"/>
          <w:i/>
          <w:iCs/>
          <w:color w:val="000000" w:themeColor="text1"/>
          <w:sz w:val="22"/>
          <w:szCs w:val="22"/>
        </w:rPr>
        <w:t>.</w:t>
      </w:r>
    </w:p>
    <w:p w14:paraId="04DD63D7" w14:textId="053433DD"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080C2D7" w:rsidRPr="3080C2D7">
        <w:rPr>
          <w:rFonts w:ascii="Arial" w:eastAsia="Arial" w:hAnsi="Arial" w:cs="Arial"/>
        </w:rPr>
        <w:t>5</w:t>
      </w:r>
      <w:r w:rsidR="4EA227FB" w:rsidRPr="23E7B3ED">
        <w:rPr>
          <w:rFonts w:ascii="Arial" w:eastAsia="Arial" w:hAnsi="Arial" w:cs="Arial"/>
        </w:rPr>
        <w:t>.</w:t>
      </w:r>
      <w:r w:rsidR="49BCFFBF" w:rsidRPr="23E7B3ED">
        <w:rPr>
          <w:rFonts w:ascii="Arial" w:eastAsia="Arial" w:hAnsi="Arial" w:cs="Arial"/>
        </w:rPr>
        <w:t>22</w:t>
      </w:r>
      <w:r w:rsidRPr="23E7B3ED">
        <w:rPr>
          <w:rFonts w:ascii="Arial" w:eastAsia="Arial" w:hAnsi="Arial" w:cs="Arial"/>
        </w:rPr>
        <w:t>: Múltiples diagnósticos. Admite el registro de varios diagnósticos o prediagnósticos por atención para casos complejos.</w:t>
      </w:r>
    </w:p>
    <w:p w14:paraId="09A28A31" w14:textId="32AD60B8" w:rsidR="00CC0942" w:rsidRDefault="00CC0942" w:rsidP="00CC0942">
      <w:pPr>
        <w:pStyle w:val="Casosdeuso"/>
      </w:pPr>
      <w:bookmarkStart w:id="134" w:name="_Toc201111944"/>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22</w:t>
      </w:r>
      <w:r w:rsidR="009E79A0">
        <w:fldChar w:fldCharType="end"/>
      </w:r>
      <w:r>
        <w:t xml:space="preserve"> </w:t>
      </w:r>
      <w:r w:rsidRPr="002317AF">
        <w:t>Tabla de Caso de Uso 22</w:t>
      </w:r>
      <w:bookmarkEnd w:id="134"/>
    </w:p>
    <w:tbl>
      <w:tblPr>
        <w:tblStyle w:val="afffffffffc"/>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495"/>
        <w:gridCol w:w="4890"/>
      </w:tblGrid>
      <w:tr w:rsidR="008E5CFF" w:rsidRPr="00A91A59" w14:paraId="6DA4D2ED" w14:textId="77777777">
        <w:trPr>
          <w:trHeight w:val="600"/>
          <w:jc w:val="center"/>
        </w:trPr>
        <w:tc>
          <w:tcPr>
            <w:tcW w:w="3225" w:type="dxa"/>
            <w:shd w:val="clear" w:color="auto" w:fill="D9D9D9"/>
          </w:tcPr>
          <w:p w14:paraId="519D7A4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22</w:t>
            </w:r>
          </w:p>
        </w:tc>
        <w:tc>
          <w:tcPr>
            <w:tcW w:w="5385" w:type="dxa"/>
            <w:gridSpan w:val="2"/>
          </w:tcPr>
          <w:p w14:paraId="2169A9D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múltiples diagnósticos.</w:t>
            </w:r>
          </w:p>
        </w:tc>
      </w:tr>
      <w:tr w:rsidR="008E5CFF" w:rsidRPr="00A91A59" w14:paraId="7F7A9F6C" w14:textId="77777777">
        <w:trPr>
          <w:trHeight w:val="795"/>
          <w:jc w:val="center"/>
        </w:trPr>
        <w:tc>
          <w:tcPr>
            <w:tcW w:w="3225" w:type="dxa"/>
            <w:shd w:val="clear" w:color="auto" w:fill="D9D9D9"/>
          </w:tcPr>
          <w:p w14:paraId="673CAEA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E06284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6D44B25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41E7496C" w14:textId="77777777">
        <w:trPr>
          <w:trHeight w:val="795"/>
          <w:jc w:val="center"/>
        </w:trPr>
        <w:tc>
          <w:tcPr>
            <w:tcW w:w="3225" w:type="dxa"/>
            <w:shd w:val="clear" w:color="auto" w:fill="D9D9D9"/>
          </w:tcPr>
          <w:p w14:paraId="1E43012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B8EEB1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04DD894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múltiples diagnósticos.</w:t>
            </w:r>
          </w:p>
        </w:tc>
      </w:tr>
      <w:tr w:rsidR="008E5CFF" w:rsidRPr="00A91A59" w14:paraId="1953C5AE" w14:textId="77777777">
        <w:trPr>
          <w:trHeight w:val="795"/>
          <w:jc w:val="center"/>
        </w:trPr>
        <w:tc>
          <w:tcPr>
            <w:tcW w:w="3225" w:type="dxa"/>
            <w:shd w:val="clear" w:color="auto" w:fill="D9D9D9"/>
          </w:tcPr>
          <w:p w14:paraId="60F880A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86CB7B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3DD1165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Estar completando una ficha clínica.</w:t>
            </w:r>
          </w:p>
        </w:tc>
      </w:tr>
      <w:tr w:rsidR="008E5CFF" w:rsidRPr="00A91A59" w14:paraId="1AB5C8E2" w14:textId="77777777">
        <w:trPr>
          <w:trHeight w:val="795"/>
          <w:jc w:val="center"/>
        </w:trPr>
        <w:tc>
          <w:tcPr>
            <w:tcW w:w="3225" w:type="dxa"/>
            <w:shd w:val="clear" w:color="auto" w:fill="D9D9D9"/>
          </w:tcPr>
          <w:p w14:paraId="3DD35A2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036A85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7BE4FC7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puede registrar más de un diagnóstico o prediagnóstico por atención.</w:t>
            </w:r>
          </w:p>
        </w:tc>
      </w:tr>
      <w:tr w:rsidR="008E5CFF" w:rsidRPr="00A91A59" w14:paraId="69E8F83F" w14:textId="77777777">
        <w:trPr>
          <w:trHeight w:val="795"/>
          <w:jc w:val="center"/>
        </w:trPr>
        <w:tc>
          <w:tcPr>
            <w:tcW w:w="3225" w:type="dxa"/>
            <w:shd w:val="clear" w:color="auto" w:fill="D9D9D9"/>
          </w:tcPr>
          <w:p w14:paraId="4AE8386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9C7B68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0DB167D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Todos los diagnósticos quedan registrados en la ficha del paciente.</w:t>
            </w:r>
          </w:p>
        </w:tc>
      </w:tr>
      <w:tr w:rsidR="008E5CFF" w:rsidRPr="00A91A59" w14:paraId="75C6C3D9" w14:textId="77777777">
        <w:trPr>
          <w:trHeight w:val="795"/>
          <w:jc w:val="center"/>
        </w:trPr>
        <w:tc>
          <w:tcPr>
            <w:tcW w:w="3225" w:type="dxa"/>
            <w:shd w:val="clear" w:color="auto" w:fill="D9D9D9"/>
          </w:tcPr>
          <w:p w14:paraId="298866A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0D5C48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53E0E53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4567A42F" w14:textId="77777777">
        <w:trPr>
          <w:trHeight w:val="525"/>
          <w:jc w:val="center"/>
        </w:trPr>
        <w:tc>
          <w:tcPr>
            <w:tcW w:w="8610" w:type="dxa"/>
            <w:gridSpan w:val="3"/>
            <w:shd w:val="clear" w:color="auto" w:fill="D9D9D9"/>
          </w:tcPr>
          <w:p w14:paraId="65545D9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097F43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108124A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2248E35D" w14:textId="77777777">
        <w:trPr>
          <w:trHeight w:val="600"/>
          <w:jc w:val="center"/>
        </w:trPr>
        <w:tc>
          <w:tcPr>
            <w:tcW w:w="3720" w:type="dxa"/>
            <w:gridSpan w:val="2"/>
            <w:shd w:val="clear" w:color="auto" w:fill="D9D9D9"/>
          </w:tcPr>
          <w:p w14:paraId="34127B8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41A162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 xml:space="preserve">Acción de los Actores </w:t>
            </w:r>
          </w:p>
          <w:p w14:paraId="37D0B8C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890" w:type="dxa"/>
            <w:shd w:val="clear" w:color="auto" w:fill="D9D9D9"/>
          </w:tcPr>
          <w:p w14:paraId="5D4D5F4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C4C9DA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 xml:space="preserve">Respuesta Sistema </w:t>
            </w:r>
          </w:p>
        </w:tc>
      </w:tr>
      <w:tr w:rsidR="008E5CFF" w:rsidRPr="00A91A59" w14:paraId="2D0CAF67" w14:textId="77777777">
        <w:trPr>
          <w:trHeight w:val="600"/>
          <w:jc w:val="center"/>
        </w:trPr>
        <w:tc>
          <w:tcPr>
            <w:tcW w:w="3720" w:type="dxa"/>
            <w:gridSpan w:val="2"/>
            <w:shd w:val="clear" w:color="auto" w:fill="auto"/>
          </w:tcPr>
          <w:p w14:paraId="61473C9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lastRenderedPageBreak/>
              <w:t xml:space="preserve">1. Accede a la sección de diagnóstico en la ficha clínica. </w:t>
            </w:r>
          </w:p>
          <w:p w14:paraId="04EBD2C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602146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Ingresa múltiples diagnóstico o prediagnóstico.</w:t>
            </w:r>
          </w:p>
        </w:tc>
        <w:tc>
          <w:tcPr>
            <w:tcW w:w="4890" w:type="dxa"/>
            <w:shd w:val="clear" w:color="auto" w:fill="auto"/>
          </w:tcPr>
          <w:p w14:paraId="78D593C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2.El sistema muestra la sección para ingresar diagnóstico.</w:t>
            </w:r>
          </w:p>
          <w:p w14:paraId="3493036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6F62C43" w14:textId="2FFDC433"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4.El sistema guarda todos los diagnóstico </w:t>
            </w:r>
            <w:r w:rsidR="008504A7" w:rsidRPr="00A91A59">
              <w:rPr>
                <w:rFonts w:ascii="Arial" w:eastAsia="Arial" w:hAnsi="Arial" w:cs="Arial"/>
              </w:rPr>
              <w:t>y</w:t>
            </w:r>
            <w:r w:rsidRPr="00A91A59">
              <w:rPr>
                <w:rFonts w:ascii="Arial" w:eastAsia="Arial" w:hAnsi="Arial" w:cs="Arial"/>
              </w:rPr>
              <w:t xml:space="preserve"> prediagnóstico en la ficha clínica.</w:t>
            </w:r>
          </w:p>
        </w:tc>
      </w:tr>
    </w:tbl>
    <w:p w14:paraId="5AB1CA93" w14:textId="296FE4C4"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48D6F6C1" w14:textId="0B9273C3"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51B38343" w:rsidRPr="51B38343">
        <w:rPr>
          <w:rFonts w:ascii="Arial" w:eastAsia="Arial" w:hAnsi="Arial" w:cs="Arial"/>
        </w:rPr>
        <w:t>5</w:t>
      </w:r>
      <w:r w:rsidR="753E82AD" w:rsidRPr="23E7B3ED">
        <w:rPr>
          <w:rFonts w:ascii="Arial" w:eastAsia="Arial" w:hAnsi="Arial" w:cs="Arial"/>
        </w:rPr>
        <w:t>.</w:t>
      </w:r>
      <w:r w:rsidR="2940933B" w:rsidRPr="23E7B3ED">
        <w:rPr>
          <w:rFonts w:ascii="Arial" w:eastAsia="Arial" w:hAnsi="Arial" w:cs="Arial"/>
        </w:rPr>
        <w:t>23</w:t>
      </w:r>
      <w:r w:rsidRPr="23E7B3ED">
        <w:rPr>
          <w:rFonts w:ascii="Arial" w:eastAsia="Arial" w:hAnsi="Arial" w:cs="Arial"/>
        </w:rPr>
        <w:t>: Operaciones realizadas. Documenta detalles de cirugías (tipo, fecha) en el historial clínico.</w:t>
      </w:r>
    </w:p>
    <w:p w14:paraId="7C88F9DE" w14:textId="6BD96E58" w:rsidR="00CC0942" w:rsidRDefault="00CC0942" w:rsidP="00CC0942">
      <w:pPr>
        <w:pStyle w:val="Casosdeuso"/>
      </w:pPr>
      <w:bookmarkStart w:id="135" w:name="_Toc201111945"/>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23</w:t>
      </w:r>
      <w:r w:rsidR="009E79A0">
        <w:fldChar w:fldCharType="end"/>
      </w:r>
      <w:r>
        <w:t xml:space="preserve"> </w:t>
      </w:r>
      <w:r w:rsidRPr="00B229C4">
        <w:t>Tabla de Caso de Uso 23</w:t>
      </w:r>
      <w:bookmarkEnd w:id="135"/>
    </w:p>
    <w:tbl>
      <w:tblPr>
        <w:tblStyle w:val="afffffffffd"/>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7824035D" w14:textId="77777777">
        <w:trPr>
          <w:trHeight w:val="600"/>
          <w:jc w:val="center"/>
        </w:trPr>
        <w:tc>
          <w:tcPr>
            <w:tcW w:w="3224" w:type="dxa"/>
            <w:shd w:val="clear" w:color="auto" w:fill="D9D9D9"/>
          </w:tcPr>
          <w:p w14:paraId="516B987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23</w:t>
            </w:r>
          </w:p>
        </w:tc>
        <w:tc>
          <w:tcPr>
            <w:tcW w:w="5383" w:type="dxa"/>
            <w:gridSpan w:val="2"/>
          </w:tcPr>
          <w:p w14:paraId="27C6291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Registrando operaciones o cirugías realizadas.</w:t>
            </w:r>
          </w:p>
        </w:tc>
      </w:tr>
      <w:tr w:rsidR="008E5CFF" w:rsidRPr="00A91A59" w14:paraId="5BB8CE71" w14:textId="77777777">
        <w:trPr>
          <w:trHeight w:val="795"/>
          <w:jc w:val="center"/>
        </w:trPr>
        <w:tc>
          <w:tcPr>
            <w:tcW w:w="3224" w:type="dxa"/>
            <w:shd w:val="clear" w:color="auto" w:fill="D9D9D9"/>
          </w:tcPr>
          <w:p w14:paraId="18A2121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C9C568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34AFEA3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w:t>
            </w:r>
          </w:p>
        </w:tc>
      </w:tr>
      <w:tr w:rsidR="008E5CFF" w:rsidRPr="00A91A59" w14:paraId="43078BEF" w14:textId="77777777">
        <w:trPr>
          <w:trHeight w:val="795"/>
          <w:jc w:val="center"/>
        </w:trPr>
        <w:tc>
          <w:tcPr>
            <w:tcW w:w="3224" w:type="dxa"/>
            <w:shd w:val="clear" w:color="auto" w:fill="D9D9D9"/>
          </w:tcPr>
          <w:p w14:paraId="5BD4A11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733BEC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6729A0B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Registrar operaciones o cirugías realizadas.</w:t>
            </w:r>
          </w:p>
        </w:tc>
      </w:tr>
      <w:tr w:rsidR="008E5CFF" w:rsidRPr="00A91A59" w14:paraId="763028E0" w14:textId="77777777">
        <w:trPr>
          <w:trHeight w:val="795"/>
          <w:jc w:val="center"/>
        </w:trPr>
        <w:tc>
          <w:tcPr>
            <w:tcW w:w="3224" w:type="dxa"/>
            <w:shd w:val="clear" w:color="auto" w:fill="D9D9D9"/>
          </w:tcPr>
          <w:p w14:paraId="1390288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C70125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127D90F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Estar atendiendo un paciente que fue operado.</w:t>
            </w:r>
          </w:p>
        </w:tc>
      </w:tr>
      <w:tr w:rsidR="008E5CFF" w:rsidRPr="00A91A59" w14:paraId="1AB3EC82" w14:textId="77777777">
        <w:trPr>
          <w:trHeight w:val="795"/>
          <w:jc w:val="center"/>
        </w:trPr>
        <w:tc>
          <w:tcPr>
            <w:tcW w:w="3224" w:type="dxa"/>
            <w:shd w:val="clear" w:color="auto" w:fill="D9D9D9"/>
          </w:tcPr>
          <w:p w14:paraId="309D19F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5F973C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1DDBF78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registra operaciones realizadas y su tipo, asociándose al historial.</w:t>
            </w:r>
          </w:p>
        </w:tc>
      </w:tr>
      <w:tr w:rsidR="008E5CFF" w:rsidRPr="00A91A59" w14:paraId="47065329" w14:textId="77777777">
        <w:trPr>
          <w:trHeight w:val="795"/>
          <w:jc w:val="center"/>
        </w:trPr>
        <w:tc>
          <w:tcPr>
            <w:tcW w:w="3224" w:type="dxa"/>
            <w:shd w:val="clear" w:color="auto" w:fill="D9D9D9"/>
          </w:tcPr>
          <w:p w14:paraId="0384F16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E2CA18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313E887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 cirugía queda registrada como parte del historial clínico del paciente.</w:t>
            </w:r>
          </w:p>
        </w:tc>
      </w:tr>
      <w:tr w:rsidR="008E5CFF" w:rsidRPr="00A91A59" w14:paraId="6EB81853" w14:textId="77777777">
        <w:trPr>
          <w:trHeight w:val="795"/>
          <w:jc w:val="center"/>
        </w:trPr>
        <w:tc>
          <w:tcPr>
            <w:tcW w:w="3224" w:type="dxa"/>
            <w:shd w:val="clear" w:color="auto" w:fill="D9D9D9"/>
          </w:tcPr>
          <w:p w14:paraId="58B1377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1AAB05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2C3B019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42A060C1" w14:textId="77777777">
        <w:trPr>
          <w:trHeight w:val="525"/>
          <w:jc w:val="center"/>
        </w:trPr>
        <w:tc>
          <w:tcPr>
            <w:tcW w:w="8607" w:type="dxa"/>
            <w:gridSpan w:val="3"/>
            <w:shd w:val="clear" w:color="auto" w:fill="D9D9D9"/>
          </w:tcPr>
          <w:p w14:paraId="278A23A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985E4E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20AA5C3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6E377E46" w14:textId="77777777">
        <w:trPr>
          <w:trHeight w:val="600"/>
          <w:jc w:val="center"/>
        </w:trPr>
        <w:tc>
          <w:tcPr>
            <w:tcW w:w="4319" w:type="dxa"/>
            <w:gridSpan w:val="2"/>
            <w:shd w:val="clear" w:color="auto" w:fill="D9D9D9"/>
          </w:tcPr>
          <w:p w14:paraId="1DAC9D7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22281E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00DF3FD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288" w:type="dxa"/>
            <w:shd w:val="clear" w:color="auto" w:fill="D9D9D9"/>
          </w:tcPr>
          <w:p w14:paraId="0F9FB27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C8DFD3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4EFFFA4E" w14:textId="77777777">
        <w:trPr>
          <w:trHeight w:val="600"/>
          <w:jc w:val="center"/>
        </w:trPr>
        <w:tc>
          <w:tcPr>
            <w:tcW w:w="4319" w:type="dxa"/>
            <w:gridSpan w:val="2"/>
            <w:shd w:val="clear" w:color="auto" w:fill="auto"/>
          </w:tcPr>
          <w:p w14:paraId="61F4334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 la ficha del paciente.</w:t>
            </w:r>
          </w:p>
          <w:p w14:paraId="7060CBC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C76F4C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A993B7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Ingresa los detalles de la operación además del tipo.</w:t>
            </w:r>
          </w:p>
        </w:tc>
        <w:tc>
          <w:tcPr>
            <w:tcW w:w="4288" w:type="dxa"/>
            <w:shd w:val="clear" w:color="auto" w:fill="auto"/>
          </w:tcPr>
          <w:p w14:paraId="338A9DB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2.El sistema muestra una sección de procedimientos quirúrgicos.</w:t>
            </w:r>
          </w:p>
          <w:p w14:paraId="67D167BE"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785E44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694369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4. El sistema registra la operación en el historial clínico del paciente.</w:t>
            </w:r>
          </w:p>
        </w:tc>
      </w:tr>
    </w:tbl>
    <w:p w14:paraId="4D3250EF" w14:textId="7F22D0EF"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DBA9F2F" w14:textId="0E074C5D"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31A95E6A" w:rsidRPr="23E7B3ED">
        <w:rPr>
          <w:rFonts w:ascii="Arial" w:eastAsia="Arial" w:hAnsi="Arial" w:cs="Arial"/>
        </w:rPr>
        <w:t>4.</w:t>
      </w:r>
      <w:r w:rsidR="18075998" w:rsidRPr="23E7B3ED">
        <w:rPr>
          <w:rFonts w:ascii="Arial" w:eastAsia="Arial" w:hAnsi="Arial" w:cs="Arial"/>
        </w:rPr>
        <w:t>1.</w:t>
      </w:r>
      <w:r w:rsidR="31A95E6A" w:rsidRPr="23E7B3ED">
        <w:rPr>
          <w:rFonts w:ascii="Arial" w:eastAsia="Arial" w:hAnsi="Arial" w:cs="Arial"/>
        </w:rPr>
        <w:t>24</w:t>
      </w:r>
      <w:r w:rsidRPr="23E7B3ED">
        <w:rPr>
          <w:rFonts w:ascii="Arial" w:eastAsia="Arial" w:hAnsi="Arial" w:cs="Arial"/>
        </w:rPr>
        <w:t>: Fichas por tipo de atención. Genera fichas específicas para consultas, hospitalizaciones o cirugías, manteniendo la estructura adecuada.</w:t>
      </w:r>
    </w:p>
    <w:p w14:paraId="04B07AF2" w14:textId="15FC0261" w:rsidR="00CC0942" w:rsidRDefault="00CC0942" w:rsidP="00CC0942">
      <w:pPr>
        <w:pStyle w:val="Casosdeuso"/>
      </w:pPr>
      <w:bookmarkStart w:id="136" w:name="_Toc201111946"/>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24</w:t>
      </w:r>
      <w:r w:rsidR="009E79A0">
        <w:fldChar w:fldCharType="end"/>
      </w:r>
      <w:r>
        <w:t xml:space="preserve"> </w:t>
      </w:r>
      <w:r w:rsidRPr="0089641B">
        <w:t>Tabla de Caso de Uso 24</w:t>
      </w:r>
      <w:bookmarkEnd w:id="136"/>
    </w:p>
    <w:tbl>
      <w:tblPr>
        <w:tblStyle w:val="afffffffffe"/>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540"/>
        <w:gridCol w:w="4845"/>
      </w:tblGrid>
      <w:tr w:rsidR="008E5CFF" w:rsidRPr="00A91A59" w14:paraId="5B697916" w14:textId="77777777">
        <w:trPr>
          <w:trHeight w:val="600"/>
          <w:jc w:val="center"/>
        </w:trPr>
        <w:tc>
          <w:tcPr>
            <w:tcW w:w="3225" w:type="dxa"/>
            <w:shd w:val="clear" w:color="auto" w:fill="D9D9D9"/>
          </w:tcPr>
          <w:p w14:paraId="29BD199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24</w:t>
            </w:r>
          </w:p>
        </w:tc>
        <w:tc>
          <w:tcPr>
            <w:tcW w:w="5385" w:type="dxa"/>
            <w:gridSpan w:val="2"/>
          </w:tcPr>
          <w:p w14:paraId="568C321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Separando fichas clínicas según tipo de atención.</w:t>
            </w:r>
          </w:p>
        </w:tc>
      </w:tr>
      <w:tr w:rsidR="008E5CFF" w:rsidRPr="00A91A59" w14:paraId="30B5EEEC" w14:textId="77777777">
        <w:trPr>
          <w:trHeight w:val="795"/>
          <w:jc w:val="center"/>
        </w:trPr>
        <w:tc>
          <w:tcPr>
            <w:tcW w:w="3225" w:type="dxa"/>
            <w:shd w:val="clear" w:color="auto" w:fill="D9D9D9"/>
          </w:tcPr>
          <w:p w14:paraId="785722B2"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1DB017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09D44DB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33B14BB6" w14:textId="77777777">
        <w:trPr>
          <w:trHeight w:val="795"/>
          <w:jc w:val="center"/>
        </w:trPr>
        <w:tc>
          <w:tcPr>
            <w:tcW w:w="3225" w:type="dxa"/>
            <w:shd w:val="clear" w:color="auto" w:fill="D9D9D9"/>
          </w:tcPr>
          <w:p w14:paraId="4E9BA93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4B7F99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60EE5EA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Separar fichas clínicas según tipo de atención.</w:t>
            </w:r>
          </w:p>
        </w:tc>
      </w:tr>
      <w:tr w:rsidR="008E5CFF" w:rsidRPr="00A91A59" w14:paraId="2A3899ED" w14:textId="77777777">
        <w:trPr>
          <w:trHeight w:val="795"/>
          <w:jc w:val="center"/>
        </w:trPr>
        <w:tc>
          <w:tcPr>
            <w:tcW w:w="3225" w:type="dxa"/>
            <w:shd w:val="clear" w:color="auto" w:fill="D9D9D9"/>
          </w:tcPr>
          <w:p w14:paraId="33B25D4F"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CB2718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44B9E2A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atención activa que debe registrarse (consulta, hospitalización, cirugía).</w:t>
            </w:r>
          </w:p>
        </w:tc>
      </w:tr>
      <w:tr w:rsidR="008E5CFF" w:rsidRPr="00A91A59" w14:paraId="6706B631" w14:textId="77777777">
        <w:trPr>
          <w:trHeight w:val="795"/>
          <w:jc w:val="center"/>
        </w:trPr>
        <w:tc>
          <w:tcPr>
            <w:tcW w:w="3225" w:type="dxa"/>
            <w:shd w:val="clear" w:color="auto" w:fill="D9D9D9"/>
          </w:tcPr>
          <w:p w14:paraId="5875E59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DF609E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22E5DAC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actor puede seleccionar el tipo de atención y el sistema genera una ficha específica para ese tipo.</w:t>
            </w:r>
          </w:p>
        </w:tc>
      </w:tr>
      <w:tr w:rsidR="008E5CFF" w:rsidRPr="00A91A59" w14:paraId="38AEEEC8" w14:textId="77777777">
        <w:trPr>
          <w:trHeight w:val="795"/>
          <w:jc w:val="center"/>
        </w:trPr>
        <w:tc>
          <w:tcPr>
            <w:tcW w:w="3225" w:type="dxa"/>
            <w:shd w:val="clear" w:color="auto" w:fill="D9D9D9"/>
          </w:tcPr>
          <w:p w14:paraId="078874F5"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8FB97D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06FD263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 crea una ficha clasificada según el tipo de atención brindada.</w:t>
            </w:r>
          </w:p>
        </w:tc>
      </w:tr>
      <w:tr w:rsidR="008E5CFF" w:rsidRPr="00A91A59" w14:paraId="2330B591" w14:textId="77777777">
        <w:trPr>
          <w:trHeight w:val="795"/>
          <w:jc w:val="center"/>
        </w:trPr>
        <w:tc>
          <w:tcPr>
            <w:tcW w:w="3225" w:type="dxa"/>
            <w:shd w:val="clear" w:color="auto" w:fill="D9D9D9"/>
          </w:tcPr>
          <w:p w14:paraId="2A0B455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D70473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2769DC2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Secundario</w:t>
            </w:r>
          </w:p>
        </w:tc>
      </w:tr>
      <w:tr w:rsidR="008E5CFF" w:rsidRPr="00A91A59" w14:paraId="0E29F20F" w14:textId="77777777">
        <w:trPr>
          <w:trHeight w:val="525"/>
          <w:jc w:val="center"/>
        </w:trPr>
        <w:tc>
          <w:tcPr>
            <w:tcW w:w="8610" w:type="dxa"/>
            <w:gridSpan w:val="3"/>
            <w:shd w:val="clear" w:color="auto" w:fill="D9D9D9"/>
          </w:tcPr>
          <w:p w14:paraId="1EB241E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7965C8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1E67C62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0EB131A6" w14:textId="77777777">
        <w:trPr>
          <w:trHeight w:val="600"/>
          <w:jc w:val="center"/>
        </w:trPr>
        <w:tc>
          <w:tcPr>
            <w:tcW w:w="3765" w:type="dxa"/>
            <w:gridSpan w:val="2"/>
            <w:shd w:val="clear" w:color="auto" w:fill="D9D9D9"/>
          </w:tcPr>
          <w:p w14:paraId="7A37D0C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A5196B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370FF9A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845" w:type="dxa"/>
            <w:shd w:val="clear" w:color="auto" w:fill="D9D9D9"/>
          </w:tcPr>
          <w:p w14:paraId="7AE9F36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C2ABD6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06A90D65" w14:textId="77777777">
        <w:trPr>
          <w:trHeight w:val="600"/>
          <w:jc w:val="center"/>
        </w:trPr>
        <w:tc>
          <w:tcPr>
            <w:tcW w:w="3765" w:type="dxa"/>
            <w:gridSpan w:val="2"/>
            <w:shd w:val="clear" w:color="auto" w:fill="auto"/>
          </w:tcPr>
          <w:p w14:paraId="3ECA725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Inicia nueva atención para un paciente.</w:t>
            </w:r>
          </w:p>
          <w:p w14:paraId="77904C1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5C2FC5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456AF0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Selecciona tipo de atención.</w:t>
            </w:r>
          </w:p>
        </w:tc>
        <w:tc>
          <w:tcPr>
            <w:tcW w:w="4845" w:type="dxa"/>
            <w:shd w:val="clear" w:color="auto" w:fill="auto"/>
          </w:tcPr>
          <w:p w14:paraId="1C85864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las opciones de tipo de atención (consulta, hospitalización, cirugía).</w:t>
            </w:r>
          </w:p>
          <w:p w14:paraId="497CE00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6AB5A03"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4. El sistema crea una ficha clínica correspondiente al tipo seleccionado.</w:t>
            </w:r>
          </w:p>
        </w:tc>
      </w:tr>
    </w:tbl>
    <w:p w14:paraId="1E73892D" w14:textId="34AFEB22"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5A1039E8" w14:textId="58A8DD03"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1A0A796E" w:rsidRPr="23E7B3ED">
        <w:rPr>
          <w:rFonts w:ascii="Arial" w:eastAsia="Arial" w:hAnsi="Arial" w:cs="Arial"/>
        </w:rPr>
        <w:t>4.</w:t>
      </w:r>
      <w:r w:rsidR="5B74F0CB" w:rsidRPr="23E7B3ED">
        <w:rPr>
          <w:rFonts w:ascii="Arial" w:eastAsia="Arial" w:hAnsi="Arial" w:cs="Arial"/>
        </w:rPr>
        <w:t>1.</w:t>
      </w:r>
      <w:r w:rsidR="1A0A796E" w:rsidRPr="23E7B3ED">
        <w:rPr>
          <w:rFonts w:ascii="Arial" w:eastAsia="Arial" w:hAnsi="Arial" w:cs="Arial"/>
        </w:rPr>
        <w:t>25</w:t>
      </w:r>
      <w:r w:rsidRPr="23E7B3ED">
        <w:rPr>
          <w:rFonts w:ascii="Arial" w:eastAsia="Arial" w:hAnsi="Arial" w:cs="Arial"/>
        </w:rPr>
        <w:t>: Estado de fichas. Marca fichas como "pendientes" o "completas" para facilitar el seguimiento de atenciones.</w:t>
      </w:r>
    </w:p>
    <w:p w14:paraId="44612C6C" w14:textId="18AF26C0" w:rsidR="00CC0942" w:rsidRDefault="00CC0942" w:rsidP="00CC0942">
      <w:pPr>
        <w:pStyle w:val="Casosdeuso"/>
      </w:pPr>
      <w:bookmarkStart w:id="137" w:name="_Toc201111947"/>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25</w:t>
      </w:r>
      <w:r w:rsidR="009E79A0">
        <w:fldChar w:fldCharType="end"/>
      </w:r>
      <w:r>
        <w:t xml:space="preserve"> </w:t>
      </w:r>
      <w:r w:rsidRPr="00F3272D">
        <w:t>Tabla de Caso de Uso 25</w:t>
      </w:r>
      <w:bookmarkEnd w:id="137"/>
    </w:p>
    <w:tbl>
      <w:tblPr>
        <w:tblStyle w:val="affffffffff"/>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765"/>
        <w:gridCol w:w="4620"/>
      </w:tblGrid>
      <w:tr w:rsidR="008E5CFF" w:rsidRPr="00A91A59" w14:paraId="6BE33048" w14:textId="77777777">
        <w:trPr>
          <w:trHeight w:val="600"/>
          <w:jc w:val="center"/>
        </w:trPr>
        <w:tc>
          <w:tcPr>
            <w:tcW w:w="3225" w:type="dxa"/>
            <w:shd w:val="clear" w:color="auto" w:fill="D9D9D9"/>
          </w:tcPr>
          <w:p w14:paraId="41569D6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25</w:t>
            </w:r>
          </w:p>
        </w:tc>
        <w:tc>
          <w:tcPr>
            <w:tcW w:w="5385" w:type="dxa"/>
            <w:gridSpan w:val="2"/>
          </w:tcPr>
          <w:p w14:paraId="32E08F3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Marcando estado de la ficha clínica.</w:t>
            </w:r>
          </w:p>
        </w:tc>
      </w:tr>
      <w:tr w:rsidR="008E5CFF" w:rsidRPr="00A91A59" w14:paraId="4FFC1A6C" w14:textId="77777777">
        <w:trPr>
          <w:trHeight w:val="795"/>
          <w:jc w:val="center"/>
        </w:trPr>
        <w:tc>
          <w:tcPr>
            <w:tcW w:w="3225" w:type="dxa"/>
            <w:shd w:val="clear" w:color="auto" w:fill="D9D9D9"/>
          </w:tcPr>
          <w:p w14:paraId="05C02B4D"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849E73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0638E6D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159215B9" w14:textId="77777777">
        <w:trPr>
          <w:trHeight w:val="795"/>
          <w:jc w:val="center"/>
        </w:trPr>
        <w:tc>
          <w:tcPr>
            <w:tcW w:w="3225" w:type="dxa"/>
            <w:shd w:val="clear" w:color="auto" w:fill="D9D9D9"/>
          </w:tcPr>
          <w:p w14:paraId="158E7F0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6ACB2B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7A5121F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Marcar estado de la ficha clínica.</w:t>
            </w:r>
          </w:p>
        </w:tc>
      </w:tr>
      <w:tr w:rsidR="008E5CFF" w:rsidRPr="00A91A59" w14:paraId="38A6402B" w14:textId="77777777">
        <w:trPr>
          <w:trHeight w:val="795"/>
          <w:jc w:val="center"/>
        </w:trPr>
        <w:tc>
          <w:tcPr>
            <w:tcW w:w="3225" w:type="dxa"/>
            <w:shd w:val="clear" w:color="auto" w:fill="D9D9D9"/>
          </w:tcPr>
          <w:p w14:paraId="205804D8"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BBE938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092DAF2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una ficha clínica abierta.</w:t>
            </w:r>
          </w:p>
        </w:tc>
      </w:tr>
      <w:tr w:rsidR="008E5CFF" w:rsidRPr="00A91A59" w14:paraId="79497033" w14:textId="77777777">
        <w:trPr>
          <w:trHeight w:val="795"/>
          <w:jc w:val="center"/>
        </w:trPr>
        <w:tc>
          <w:tcPr>
            <w:tcW w:w="3225" w:type="dxa"/>
            <w:shd w:val="clear" w:color="auto" w:fill="D9D9D9"/>
          </w:tcPr>
          <w:p w14:paraId="5CF87DE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402B6F2"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37314C5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veterinario puede marcar una ficha como “pendiente” o “completa” para facilitar su seguimiento.</w:t>
            </w:r>
          </w:p>
        </w:tc>
      </w:tr>
      <w:tr w:rsidR="008E5CFF" w:rsidRPr="00A91A59" w14:paraId="18D498CA" w14:textId="77777777">
        <w:trPr>
          <w:trHeight w:val="795"/>
          <w:jc w:val="center"/>
        </w:trPr>
        <w:tc>
          <w:tcPr>
            <w:tcW w:w="3225" w:type="dxa"/>
            <w:shd w:val="clear" w:color="auto" w:fill="D9D9D9"/>
          </w:tcPr>
          <w:p w14:paraId="11625E40"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5C66B5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28106A8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estado de la ficha queda actualizado según corresponda.</w:t>
            </w:r>
          </w:p>
        </w:tc>
      </w:tr>
      <w:tr w:rsidR="008E5CFF" w:rsidRPr="00A91A59" w14:paraId="22971F4A" w14:textId="77777777">
        <w:trPr>
          <w:trHeight w:val="795"/>
          <w:jc w:val="center"/>
        </w:trPr>
        <w:tc>
          <w:tcPr>
            <w:tcW w:w="3225" w:type="dxa"/>
            <w:shd w:val="clear" w:color="auto" w:fill="D9D9D9"/>
          </w:tcPr>
          <w:p w14:paraId="2EF630A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5B499F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6C8417E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79535CE2" w14:textId="77777777">
        <w:trPr>
          <w:trHeight w:val="525"/>
          <w:jc w:val="center"/>
        </w:trPr>
        <w:tc>
          <w:tcPr>
            <w:tcW w:w="8610" w:type="dxa"/>
            <w:gridSpan w:val="3"/>
            <w:shd w:val="clear" w:color="auto" w:fill="D9D9D9"/>
          </w:tcPr>
          <w:p w14:paraId="1A98304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5B80D7D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78E4B72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63C9ED44" w14:textId="77777777">
        <w:trPr>
          <w:trHeight w:val="600"/>
          <w:jc w:val="center"/>
        </w:trPr>
        <w:tc>
          <w:tcPr>
            <w:tcW w:w="3990" w:type="dxa"/>
            <w:gridSpan w:val="2"/>
            <w:shd w:val="clear" w:color="auto" w:fill="D9D9D9"/>
          </w:tcPr>
          <w:p w14:paraId="0E1F44EA"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0A36D64"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78A891D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620" w:type="dxa"/>
            <w:shd w:val="clear" w:color="auto" w:fill="D9D9D9"/>
          </w:tcPr>
          <w:p w14:paraId="75F07A69"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595181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0B453A04" w14:textId="77777777">
        <w:trPr>
          <w:trHeight w:val="600"/>
          <w:jc w:val="center"/>
        </w:trPr>
        <w:tc>
          <w:tcPr>
            <w:tcW w:w="3990" w:type="dxa"/>
            <w:gridSpan w:val="2"/>
            <w:shd w:val="clear" w:color="auto" w:fill="auto"/>
          </w:tcPr>
          <w:p w14:paraId="54A02B6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 la ficha clínica del pendiente.</w:t>
            </w:r>
          </w:p>
          <w:p w14:paraId="1FAE2F9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864828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2F06A9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3. Selecciona el estado deseado.</w:t>
            </w:r>
          </w:p>
        </w:tc>
        <w:tc>
          <w:tcPr>
            <w:tcW w:w="4620" w:type="dxa"/>
            <w:shd w:val="clear" w:color="auto" w:fill="auto"/>
          </w:tcPr>
          <w:p w14:paraId="1C36960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 El sistema muestra opciones de estado de ficha (“pendiente” o “completa”).</w:t>
            </w:r>
          </w:p>
          <w:p w14:paraId="752541B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3157AAEE"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4. El sistema guarda el estado. </w:t>
            </w:r>
          </w:p>
        </w:tc>
      </w:tr>
    </w:tbl>
    <w:p w14:paraId="79CF5EDA" w14:textId="434B9C83" w:rsidR="008E5CFF"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3C280C06" w14:textId="33B7C1C7" w:rsid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371C5D0B" w14:textId="7A4FF48B"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54F72AF5" w14:textId="43C2BD46" w:rsidR="0067007F" w:rsidRPr="00CC0942" w:rsidRDefault="00BA5FAB" w:rsidP="00CC0942">
      <w:pPr>
        <w:pBdr>
          <w:top w:val="nil"/>
          <w:left w:val="nil"/>
          <w:bottom w:val="nil"/>
          <w:right w:val="nil"/>
          <w:between w:val="nil"/>
        </w:pBdr>
        <w:spacing w:after="0" w:line="360" w:lineRule="auto"/>
        <w:ind w:left="426"/>
        <w:jc w:val="both"/>
        <w:rPr>
          <w:rFonts w:ascii="Arial" w:eastAsia="Arial" w:hAnsi="Arial" w:cs="Arial"/>
        </w:rPr>
      </w:pPr>
      <w:r w:rsidRPr="23E7B3ED">
        <w:rPr>
          <w:rFonts w:ascii="Arial" w:eastAsia="Arial" w:hAnsi="Arial" w:cs="Arial"/>
        </w:rPr>
        <w:t xml:space="preserve">Tabla </w:t>
      </w:r>
      <w:r w:rsidR="51B38343" w:rsidRPr="51B38343">
        <w:rPr>
          <w:rFonts w:ascii="Arial" w:eastAsia="Arial" w:hAnsi="Arial" w:cs="Arial"/>
        </w:rPr>
        <w:t>5</w:t>
      </w:r>
      <w:r w:rsidR="64382E91" w:rsidRPr="23E7B3ED">
        <w:rPr>
          <w:rFonts w:ascii="Arial" w:eastAsia="Arial" w:hAnsi="Arial" w:cs="Arial"/>
        </w:rPr>
        <w:t>.</w:t>
      </w:r>
      <w:r w:rsidR="213032BE" w:rsidRPr="23E7B3ED">
        <w:rPr>
          <w:rFonts w:ascii="Arial" w:eastAsia="Arial" w:hAnsi="Arial" w:cs="Arial"/>
        </w:rPr>
        <w:t>26</w:t>
      </w:r>
      <w:r w:rsidRPr="23E7B3ED">
        <w:rPr>
          <w:rFonts w:ascii="Arial" w:eastAsia="Arial" w:hAnsi="Arial" w:cs="Arial"/>
        </w:rPr>
        <w:t>: Alertas clínicas. Destaca condiciones relevantes (alergias, enfermedades crónicas) al acceder a la ficha del paciente.</w:t>
      </w:r>
    </w:p>
    <w:p w14:paraId="3A51B51E" w14:textId="237AC11B" w:rsidR="00CC0942" w:rsidRDefault="00CC0942" w:rsidP="00CC0942">
      <w:pPr>
        <w:pStyle w:val="Casosdeuso"/>
      </w:pPr>
      <w:bookmarkStart w:id="138" w:name="_Toc201111948"/>
      <w:r>
        <w:lastRenderedPageBreak/>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26</w:t>
      </w:r>
      <w:r w:rsidR="009E79A0">
        <w:fldChar w:fldCharType="end"/>
      </w:r>
      <w:r>
        <w:t xml:space="preserve"> </w:t>
      </w:r>
      <w:r w:rsidRPr="002D2472">
        <w:t>Tabla de Caso de Uso 26</w:t>
      </w:r>
      <w:bookmarkEnd w:id="138"/>
    </w:p>
    <w:tbl>
      <w:tblPr>
        <w:tblStyle w:val="affffffffff0"/>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990"/>
        <w:gridCol w:w="4395"/>
      </w:tblGrid>
      <w:tr w:rsidR="008E5CFF" w:rsidRPr="00A91A59" w14:paraId="0E382387" w14:textId="77777777">
        <w:trPr>
          <w:trHeight w:val="600"/>
          <w:jc w:val="center"/>
        </w:trPr>
        <w:tc>
          <w:tcPr>
            <w:tcW w:w="3225" w:type="dxa"/>
            <w:shd w:val="clear" w:color="auto" w:fill="D9D9D9"/>
          </w:tcPr>
          <w:p w14:paraId="1E0761E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Casos de Uso N° 26</w:t>
            </w:r>
          </w:p>
        </w:tc>
        <w:tc>
          <w:tcPr>
            <w:tcW w:w="5385" w:type="dxa"/>
            <w:gridSpan w:val="2"/>
          </w:tcPr>
          <w:p w14:paraId="1C4495EB"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Visualizando alertas clínicas del paciente.</w:t>
            </w:r>
          </w:p>
        </w:tc>
      </w:tr>
      <w:tr w:rsidR="008E5CFF" w:rsidRPr="00A91A59" w14:paraId="37042276" w14:textId="77777777">
        <w:trPr>
          <w:trHeight w:val="795"/>
          <w:jc w:val="center"/>
        </w:trPr>
        <w:tc>
          <w:tcPr>
            <w:tcW w:w="3225" w:type="dxa"/>
            <w:shd w:val="clear" w:color="auto" w:fill="D9D9D9"/>
          </w:tcPr>
          <w:p w14:paraId="1AB7ACA4"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366C4B5"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6894FEE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2165F803" w14:textId="77777777">
        <w:trPr>
          <w:trHeight w:val="795"/>
          <w:jc w:val="center"/>
        </w:trPr>
        <w:tc>
          <w:tcPr>
            <w:tcW w:w="3225" w:type="dxa"/>
            <w:shd w:val="clear" w:color="auto" w:fill="D9D9D9"/>
          </w:tcPr>
          <w:p w14:paraId="34AADF56"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A46B13F"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250A90E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Visualizar alertas clínicas del paciente.</w:t>
            </w:r>
          </w:p>
        </w:tc>
      </w:tr>
      <w:tr w:rsidR="008E5CFF" w:rsidRPr="00A91A59" w14:paraId="0DA93BB8" w14:textId="77777777">
        <w:trPr>
          <w:trHeight w:val="795"/>
          <w:jc w:val="center"/>
        </w:trPr>
        <w:tc>
          <w:tcPr>
            <w:tcW w:w="3225" w:type="dxa"/>
            <w:shd w:val="clear" w:color="auto" w:fill="D9D9D9"/>
          </w:tcPr>
          <w:p w14:paraId="5FE85BD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7018FFC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0A1974F9"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Tener fichas clínicas con condiciones especiales registradas.</w:t>
            </w:r>
          </w:p>
        </w:tc>
      </w:tr>
      <w:tr w:rsidR="008E5CFF" w:rsidRPr="00A91A59" w14:paraId="09BD2B3D" w14:textId="77777777">
        <w:trPr>
          <w:trHeight w:val="795"/>
          <w:jc w:val="center"/>
        </w:trPr>
        <w:tc>
          <w:tcPr>
            <w:tcW w:w="3225" w:type="dxa"/>
            <w:shd w:val="clear" w:color="auto" w:fill="D9D9D9"/>
          </w:tcPr>
          <w:p w14:paraId="3064AB5B"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210E8DAA"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465D70C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El veterinario accede a la ficha clínica y ve alertas como alergias o comportamiento agresivo.</w:t>
            </w:r>
          </w:p>
        </w:tc>
      </w:tr>
      <w:tr w:rsidR="008E5CFF" w:rsidRPr="00A91A59" w14:paraId="3202845C" w14:textId="77777777">
        <w:trPr>
          <w:trHeight w:val="795"/>
          <w:jc w:val="center"/>
        </w:trPr>
        <w:tc>
          <w:tcPr>
            <w:tcW w:w="3225" w:type="dxa"/>
            <w:shd w:val="clear" w:color="auto" w:fill="D9D9D9"/>
          </w:tcPr>
          <w:p w14:paraId="3930709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125B475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52CD88B6"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Las alertas se muestran de forma destacada durante la atención.</w:t>
            </w:r>
          </w:p>
        </w:tc>
      </w:tr>
      <w:tr w:rsidR="008E5CFF" w:rsidRPr="00A91A59" w14:paraId="2C107F02" w14:textId="77777777">
        <w:trPr>
          <w:trHeight w:val="795"/>
          <w:jc w:val="center"/>
        </w:trPr>
        <w:tc>
          <w:tcPr>
            <w:tcW w:w="3225" w:type="dxa"/>
            <w:shd w:val="clear" w:color="auto" w:fill="D9D9D9"/>
          </w:tcPr>
          <w:p w14:paraId="259C99E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03C8527D"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371141A7"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Principal</w:t>
            </w:r>
          </w:p>
        </w:tc>
      </w:tr>
      <w:tr w:rsidR="008E5CFF" w:rsidRPr="00A91A59" w14:paraId="621AE735" w14:textId="77777777">
        <w:trPr>
          <w:trHeight w:val="525"/>
          <w:jc w:val="center"/>
        </w:trPr>
        <w:tc>
          <w:tcPr>
            <w:tcW w:w="8610" w:type="dxa"/>
            <w:gridSpan w:val="3"/>
            <w:shd w:val="clear" w:color="auto" w:fill="D9D9D9"/>
          </w:tcPr>
          <w:p w14:paraId="0FE5335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66EE57C1"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Curso Normal de Eventos</w:t>
            </w:r>
          </w:p>
          <w:p w14:paraId="60A98331"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r>
      <w:tr w:rsidR="008E5CFF" w:rsidRPr="00A91A59" w14:paraId="19BEFF27" w14:textId="77777777">
        <w:trPr>
          <w:trHeight w:val="600"/>
          <w:jc w:val="center"/>
        </w:trPr>
        <w:tc>
          <w:tcPr>
            <w:tcW w:w="4215" w:type="dxa"/>
            <w:gridSpan w:val="2"/>
            <w:shd w:val="clear" w:color="auto" w:fill="D9D9D9"/>
          </w:tcPr>
          <w:p w14:paraId="3D24D87C"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991ED0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Acción de los Actores </w:t>
            </w:r>
          </w:p>
          <w:p w14:paraId="7E3F1987"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tc>
        <w:tc>
          <w:tcPr>
            <w:tcW w:w="4395" w:type="dxa"/>
            <w:shd w:val="clear" w:color="auto" w:fill="D9D9D9"/>
          </w:tcPr>
          <w:p w14:paraId="55C35723" w14:textId="77777777" w:rsidR="008E5CFF" w:rsidRPr="00A91A59" w:rsidRDefault="008E5CFF" w:rsidP="004556C2">
            <w:pPr>
              <w:pBdr>
                <w:top w:val="nil"/>
                <w:left w:val="nil"/>
                <w:bottom w:val="nil"/>
                <w:right w:val="nil"/>
                <w:between w:val="nil"/>
              </w:pBdr>
              <w:spacing w:line="360" w:lineRule="auto"/>
              <w:jc w:val="both"/>
              <w:rPr>
                <w:rFonts w:ascii="Arial" w:eastAsia="Arial" w:hAnsi="Arial" w:cs="Arial"/>
              </w:rPr>
            </w:pPr>
          </w:p>
          <w:p w14:paraId="41F2C6BC"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474E6617" w14:textId="77777777">
        <w:trPr>
          <w:trHeight w:val="600"/>
          <w:jc w:val="center"/>
        </w:trPr>
        <w:tc>
          <w:tcPr>
            <w:tcW w:w="4215" w:type="dxa"/>
            <w:gridSpan w:val="2"/>
            <w:shd w:val="clear" w:color="auto" w:fill="auto"/>
          </w:tcPr>
          <w:p w14:paraId="4F4F4160"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1. Accede a la ficha clínica del paciente.</w:t>
            </w:r>
          </w:p>
        </w:tc>
        <w:tc>
          <w:tcPr>
            <w:tcW w:w="4395" w:type="dxa"/>
            <w:shd w:val="clear" w:color="auto" w:fill="auto"/>
          </w:tcPr>
          <w:p w14:paraId="2E8BE148" w14:textId="77777777" w:rsidR="008E5CFF" w:rsidRPr="00A91A59" w:rsidRDefault="00BA5FAB" w:rsidP="004556C2">
            <w:pPr>
              <w:pBdr>
                <w:top w:val="nil"/>
                <w:left w:val="nil"/>
                <w:bottom w:val="nil"/>
                <w:right w:val="nil"/>
                <w:between w:val="nil"/>
              </w:pBdr>
              <w:spacing w:line="360" w:lineRule="auto"/>
              <w:jc w:val="both"/>
              <w:rPr>
                <w:rFonts w:ascii="Arial" w:eastAsia="Arial" w:hAnsi="Arial" w:cs="Arial"/>
              </w:rPr>
            </w:pPr>
            <w:r w:rsidRPr="00A91A59">
              <w:rPr>
                <w:rFonts w:ascii="Arial" w:eastAsia="Arial" w:hAnsi="Arial" w:cs="Arial"/>
              </w:rPr>
              <w:t>2.El sistema muestra alertas clínicas activas (alergias, condiciones, crónicas.</w:t>
            </w:r>
          </w:p>
        </w:tc>
      </w:tr>
    </w:tbl>
    <w:p w14:paraId="25AF5F84" w14:textId="7991570B"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56366B72" w14:textId="7753A84E" w:rsidR="0067007F" w:rsidRPr="00A91A59" w:rsidRDefault="00BA5FAB" w:rsidP="00CC0942">
      <w:pPr>
        <w:spacing w:after="0"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56503830" w:rsidRPr="23E7B3ED">
        <w:rPr>
          <w:rFonts w:ascii="Arial" w:hAnsi="Arial" w:cs="Arial"/>
        </w:rPr>
        <w:t>.</w:t>
      </w:r>
      <w:r w:rsidR="00A4A3D6" w:rsidRPr="23E7B3ED">
        <w:rPr>
          <w:rFonts w:ascii="Arial" w:hAnsi="Arial" w:cs="Arial"/>
        </w:rPr>
        <w:t>27</w:t>
      </w:r>
      <w:r w:rsidRPr="23E7B3ED">
        <w:rPr>
          <w:rFonts w:ascii="Arial" w:hAnsi="Arial" w:cs="Arial"/>
        </w:rPr>
        <w:t>: Observaciones sensibles. Almacena notas confidenciales visibles solo para personal autorizado, ocultas al tutor.</w:t>
      </w:r>
    </w:p>
    <w:p w14:paraId="3C9F7F16" w14:textId="40878978" w:rsidR="00CC0942" w:rsidRDefault="00CC0942" w:rsidP="00CC0942">
      <w:pPr>
        <w:pStyle w:val="Casosdeuso"/>
      </w:pPr>
      <w:bookmarkStart w:id="139" w:name="_Toc201111949"/>
      <w:r>
        <w:lastRenderedPageBreak/>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27</w:t>
      </w:r>
      <w:r w:rsidR="009E79A0">
        <w:fldChar w:fldCharType="end"/>
      </w:r>
      <w:r>
        <w:t xml:space="preserve"> </w:t>
      </w:r>
      <w:r w:rsidRPr="00E0691A">
        <w:t>Tabla de Caso de Uso 27</w:t>
      </w:r>
      <w:bookmarkEnd w:id="139"/>
    </w:p>
    <w:tbl>
      <w:tblPr>
        <w:tblStyle w:val="affffffffff1"/>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1020"/>
        <w:gridCol w:w="4350"/>
      </w:tblGrid>
      <w:tr w:rsidR="008E5CFF" w:rsidRPr="00A91A59" w14:paraId="57A2CAB7" w14:textId="77777777">
        <w:trPr>
          <w:trHeight w:val="600"/>
          <w:jc w:val="center"/>
        </w:trPr>
        <w:tc>
          <w:tcPr>
            <w:tcW w:w="3240" w:type="dxa"/>
            <w:shd w:val="clear" w:color="auto" w:fill="D9D9D9"/>
          </w:tcPr>
          <w:p w14:paraId="3CEEA65F" w14:textId="77777777" w:rsidR="008E5CFF" w:rsidRPr="00A91A59" w:rsidRDefault="00BA5FAB" w:rsidP="004556C2">
            <w:pPr>
              <w:spacing w:before="240" w:after="240" w:line="360" w:lineRule="auto"/>
              <w:jc w:val="both"/>
              <w:rPr>
                <w:rFonts w:ascii="Arial" w:eastAsia="Arial" w:hAnsi="Arial" w:cs="Arial"/>
              </w:rPr>
            </w:pPr>
            <w:r w:rsidRPr="00A91A59">
              <w:rPr>
                <w:rFonts w:ascii="Arial" w:eastAsia="Arial" w:hAnsi="Arial" w:cs="Arial"/>
              </w:rPr>
              <w:t xml:space="preserve">Casos de Uso </w:t>
            </w:r>
            <w:r w:rsidRPr="00A91A59">
              <w:rPr>
                <w:rFonts w:ascii="Arial" w:eastAsia="Arial" w:hAnsi="Arial" w:cs="Arial"/>
                <w:bCs/>
              </w:rPr>
              <w:t>N° 27</w:t>
            </w:r>
          </w:p>
        </w:tc>
        <w:tc>
          <w:tcPr>
            <w:tcW w:w="5370" w:type="dxa"/>
            <w:gridSpan w:val="2"/>
          </w:tcPr>
          <w:p w14:paraId="2A714CFA"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Registrando observaciones médicas sensibles.</w:t>
            </w:r>
          </w:p>
        </w:tc>
      </w:tr>
      <w:tr w:rsidR="008E5CFF" w:rsidRPr="00A91A59" w14:paraId="40926984" w14:textId="77777777">
        <w:trPr>
          <w:trHeight w:val="795"/>
          <w:jc w:val="center"/>
        </w:trPr>
        <w:tc>
          <w:tcPr>
            <w:tcW w:w="3240" w:type="dxa"/>
            <w:shd w:val="clear" w:color="auto" w:fill="D9D9D9"/>
          </w:tcPr>
          <w:p w14:paraId="1B47BBA7" w14:textId="77777777" w:rsidR="008E5CFF" w:rsidRPr="00A91A59" w:rsidRDefault="008E5CFF" w:rsidP="004556C2">
            <w:pPr>
              <w:spacing w:line="360" w:lineRule="auto"/>
              <w:jc w:val="both"/>
              <w:rPr>
                <w:rFonts w:ascii="Arial" w:eastAsia="Arial" w:hAnsi="Arial" w:cs="Arial"/>
              </w:rPr>
            </w:pPr>
          </w:p>
          <w:p w14:paraId="29F6C21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70" w:type="dxa"/>
            <w:gridSpan w:val="2"/>
          </w:tcPr>
          <w:p w14:paraId="7A80F70B"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Veterinario, veterinario especialista</w:t>
            </w:r>
          </w:p>
        </w:tc>
      </w:tr>
      <w:tr w:rsidR="008E5CFF" w:rsidRPr="00A91A59" w14:paraId="2B2730C6" w14:textId="77777777">
        <w:trPr>
          <w:trHeight w:val="795"/>
          <w:jc w:val="center"/>
        </w:trPr>
        <w:tc>
          <w:tcPr>
            <w:tcW w:w="3240" w:type="dxa"/>
            <w:shd w:val="clear" w:color="auto" w:fill="D9D9D9"/>
          </w:tcPr>
          <w:p w14:paraId="4BE6C4FE" w14:textId="77777777" w:rsidR="008E5CFF" w:rsidRPr="00A91A59" w:rsidRDefault="008E5CFF" w:rsidP="004556C2">
            <w:pPr>
              <w:spacing w:line="360" w:lineRule="auto"/>
              <w:jc w:val="both"/>
              <w:rPr>
                <w:rFonts w:ascii="Arial" w:eastAsia="Arial" w:hAnsi="Arial" w:cs="Arial"/>
              </w:rPr>
            </w:pPr>
          </w:p>
          <w:p w14:paraId="6F202E85"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70" w:type="dxa"/>
            <w:gridSpan w:val="2"/>
          </w:tcPr>
          <w:p w14:paraId="40A593E3"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Registra observaciones médicas sensibles.</w:t>
            </w:r>
          </w:p>
        </w:tc>
      </w:tr>
      <w:tr w:rsidR="008E5CFF" w:rsidRPr="00A91A59" w14:paraId="30DFC246" w14:textId="77777777">
        <w:trPr>
          <w:trHeight w:val="795"/>
          <w:jc w:val="center"/>
        </w:trPr>
        <w:tc>
          <w:tcPr>
            <w:tcW w:w="3240" w:type="dxa"/>
            <w:shd w:val="clear" w:color="auto" w:fill="D9D9D9"/>
          </w:tcPr>
          <w:p w14:paraId="1986F672" w14:textId="77777777" w:rsidR="008E5CFF" w:rsidRPr="00A91A59" w:rsidRDefault="008E5CFF" w:rsidP="004556C2">
            <w:pPr>
              <w:spacing w:line="360" w:lineRule="auto"/>
              <w:jc w:val="both"/>
              <w:rPr>
                <w:rFonts w:ascii="Arial" w:eastAsia="Arial" w:hAnsi="Arial" w:cs="Arial"/>
              </w:rPr>
            </w:pPr>
          </w:p>
          <w:p w14:paraId="69A93712"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70" w:type="dxa"/>
            <w:gridSpan w:val="2"/>
          </w:tcPr>
          <w:p w14:paraId="1BB2AE91"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Tener una ficha de atención activa.</w:t>
            </w:r>
          </w:p>
        </w:tc>
      </w:tr>
      <w:tr w:rsidR="008E5CFF" w:rsidRPr="00A91A59" w14:paraId="2AE735E0" w14:textId="77777777">
        <w:trPr>
          <w:trHeight w:val="795"/>
          <w:jc w:val="center"/>
        </w:trPr>
        <w:tc>
          <w:tcPr>
            <w:tcW w:w="3240" w:type="dxa"/>
            <w:shd w:val="clear" w:color="auto" w:fill="D9D9D9"/>
          </w:tcPr>
          <w:p w14:paraId="132CC9DB" w14:textId="77777777" w:rsidR="008E5CFF" w:rsidRPr="00A91A59" w:rsidRDefault="008E5CFF" w:rsidP="004556C2">
            <w:pPr>
              <w:spacing w:line="360" w:lineRule="auto"/>
              <w:jc w:val="both"/>
              <w:rPr>
                <w:rFonts w:ascii="Arial" w:eastAsia="Arial" w:hAnsi="Arial" w:cs="Arial"/>
              </w:rPr>
            </w:pPr>
          </w:p>
          <w:p w14:paraId="3848828B"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70" w:type="dxa"/>
            <w:gridSpan w:val="2"/>
          </w:tcPr>
          <w:p w14:paraId="50C4D9E0"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El actor ingresa observaciones visibles solo para personal autorizado.</w:t>
            </w:r>
          </w:p>
        </w:tc>
      </w:tr>
      <w:tr w:rsidR="008E5CFF" w:rsidRPr="00A91A59" w14:paraId="69A1DAAE" w14:textId="77777777">
        <w:trPr>
          <w:trHeight w:val="795"/>
          <w:jc w:val="center"/>
        </w:trPr>
        <w:tc>
          <w:tcPr>
            <w:tcW w:w="3240" w:type="dxa"/>
            <w:shd w:val="clear" w:color="auto" w:fill="D9D9D9"/>
          </w:tcPr>
          <w:p w14:paraId="030AA181" w14:textId="77777777" w:rsidR="008E5CFF" w:rsidRPr="00A91A59" w:rsidRDefault="008E5CFF" w:rsidP="004556C2">
            <w:pPr>
              <w:spacing w:line="360" w:lineRule="auto"/>
              <w:jc w:val="both"/>
              <w:rPr>
                <w:rFonts w:ascii="Arial" w:eastAsia="Arial" w:hAnsi="Arial" w:cs="Arial"/>
              </w:rPr>
            </w:pPr>
          </w:p>
          <w:p w14:paraId="49E27E25"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70" w:type="dxa"/>
            <w:gridSpan w:val="2"/>
          </w:tcPr>
          <w:p w14:paraId="110E38B3"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Las observaciones sensibles quedan registradas y ocultas al tutor.</w:t>
            </w:r>
          </w:p>
        </w:tc>
      </w:tr>
      <w:tr w:rsidR="008E5CFF" w:rsidRPr="00A91A59" w14:paraId="549600A9" w14:textId="77777777">
        <w:trPr>
          <w:trHeight w:val="795"/>
          <w:jc w:val="center"/>
        </w:trPr>
        <w:tc>
          <w:tcPr>
            <w:tcW w:w="3240" w:type="dxa"/>
            <w:shd w:val="clear" w:color="auto" w:fill="D9D9D9"/>
          </w:tcPr>
          <w:p w14:paraId="014F3323" w14:textId="77777777" w:rsidR="008E5CFF" w:rsidRPr="00A91A59" w:rsidRDefault="008E5CFF" w:rsidP="004556C2">
            <w:pPr>
              <w:spacing w:line="360" w:lineRule="auto"/>
              <w:jc w:val="both"/>
              <w:rPr>
                <w:rFonts w:ascii="Arial" w:eastAsia="Arial" w:hAnsi="Arial" w:cs="Arial"/>
              </w:rPr>
            </w:pPr>
          </w:p>
          <w:p w14:paraId="566964BC"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70" w:type="dxa"/>
            <w:gridSpan w:val="2"/>
          </w:tcPr>
          <w:p w14:paraId="244A61C8"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Principal</w:t>
            </w:r>
          </w:p>
        </w:tc>
      </w:tr>
      <w:tr w:rsidR="008E5CFF" w:rsidRPr="00A91A59" w14:paraId="060C7B53" w14:textId="77777777">
        <w:trPr>
          <w:trHeight w:val="525"/>
          <w:jc w:val="center"/>
        </w:trPr>
        <w:tc>
          <w:tcPr>
            <w:tcW w:w="8610" w:type="dxa"/>
            <w:gridSpan w:val="3"/>
            <w:shd w:val="clear" w:color="auto" w:fill="D9D9D9"/>
          </w:tcPr>
          <w:p w14:paraId="19A4266B" w14:textId="77777777" w:rsidR="008E5CFF" w:rsidRPr="00A91A59" w:rsidRDefault="008E5CFF" w:rsidP="004556C2">
            <w:pPr>
              <w:spacing w:line="360" w:lineRule="auto"/>
              <w:jc w:val="both"/>
              <w:rPr>
                <w:rFonts w:ascii="Arial" w:eastAsia="Arial" w:hAnsi="Arial" w:cs="Arial"/>
              </w:rPr>
            </w:pPr>
          </w:p>
          <w:p w14:paraId="4962943D"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65DDB8EE" w14:textId="77777777" w:rsidR="008E5CFF" w:rsidRPr="00A91A59" w:rsidRDefault="008E5CFF" w:rsidP="004556C2">
            <w:pPr>
              <w:spacing w:line="360" w:lineRule="auto"/>
              <w:jc w:val="both"/>
              <w:rPr>
                <w:rFonts w:ascii="Arial" w:eastAsia="Arial" w:hAnsi="Arial" w:cs="Arial"/>
              </w:rPr>
            </w:pPr>
          </w:p>
        </w:tc>
      </w:tr>
      <w:tr w:rsidR="008E5CFF" w:rsidRPr="00A91A59" w14:paraId="29965BB6" w14:textId="77777777">
        <w:trPr>
          <w:trHeight w:val="600"/>
          <w:jc w:val="center"/>
        </w:trPr>
        <w:tc>
          <w:tcPr>
            <w:tcW w:w="4260" w:type="dxa"/>
            <w:gridSpan w:val="2"/>
            <w:shd w:val="clear" w:color="auto" w:fill="D9D9D9"/>
          </w:tcPr>
          <w:p w14:paraId="27E3D21B" w14:textId="77777777" w:rsidR="008E5CFF" w:rsidRPr="00A91A59" w:rsidRDefault="008E5CFF" w:rsidP="004556C2">
            <w:pPr>
              <w:spacing w:line="360" w:lineRule="auto"/>
              <w:jc w:val="both"/>
              <w:rPr>
                <w:rFonts w:ascii="Arial" w:eastAsia="Arial" w:hAnsi="Arial" w:cs="Arial"/>
              </w:rPr>
            </w:pPr>
          </w:p>
          <w:p w14:paraId="6A001D10"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Acción de los Actores </w:t>
            </w:r>
          </w:p>
          <w:p w14:paraId="2167E50D" w14:textId="77777777" w:rsidR="008E5CFF" w:rsidRPr="00A91A59" w:rsidRDefault="008E5CFF" w:rsidP="004556C2">
            <w:pPr>
              <w:spacing w:line="360" w:lineRule="auto"/>
              <w:jc w:val="both"/>
              <w:rPr>
                <w:rFonts w:ascii="Arial" w:eastAsia="Arial" w:hAnsi="Arial" w:cs="Arial"/>
              </w:rPr>
            </w:pPr>
          </w:p>
        </w:tc>
        <w:tc>
          <w:tcPr>
            <w:tcW w:w="4350" w:type="dxa"/>
            <w:shd w:val="clear" w:color="auto" w:fill="D9D9D9"/>
          </w:tcPr>
          <w:p w14:paraId="29CAEF54" w14:textId="77777777" w:rsidR="008E5CFF" w:rsidRPr="00A91A59" w:rsidRDefault="008E5CFF" w:rsidP="004556C2">
            <w:pPr>
              <w:spacing w:line="360" w:lineRule="auto"/>
              <w:jc w:val="both"/>
              <w:rPr>
                <w:rFonts w:ascii="Arial" w:eastAsia="Arial" w:hAnsi="Arial" w:cs="Arial"/>
              </w:rPr>
            </w:pPr>
          </w:p>
          <w:p w14:paraId="694C278E"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14F8EBBC" w14:textId="77777777">
        <w:trPr>
          <w:trHeight w:val="600"/>
          <w:jc w:val="center"/>
        </w:trPr>
        <w:tc>
          <w:tcPr>
            <w:tcW w:w="4260" w:type="dxa"/>
            <w:gridSpan w:val="2"/>
            <w:shd w:val="clear" w:color="auto" w:fill="auto"/>
          </w:tcPr>
          <w:p w14:paraId="084928E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1. Accede al apartado de observaciones sensibles.</w:t>
            </w:r>
          </w:p>
          <w:p w14:paraId="79B26926" w14:textId="77777777" w:rsidR="008E5CFF" w:rsidRPr="00A91A59" w:rsidRDefault="008E5CFF" w:rsidP="004556C2">
            <w:pPr>
              <w:spacing w:line="360" w:lineRule="auto"/>
              <w:jc w:val="both"/>
              <w:rPr>
                <w:rFonts w:ascii="Arial" w:eastAsia="Arial" w:hAnsi="Arial" w:cs="Arial"/>
              </w:rPr>
            </w:pPr>
          </w:p>
          <w:p w14:paraId="4C78CB18" w14:textId="77777777" w:rsidR="008E5CFF" w:rsidRPr="00A91A59" w:rsidRDefault="008E5CFF" w:rsidP="004556C2">
            <w:pPr>
              <w:spacing w:line="360" w:lineRule="auto"/>
              <w:jc w:val="both"/>
              <w:rPr>
                <w:rFonts w:ascii="Arial" w:eastAsia="Arial" w:hAnsi="Arial" w:cs="Arial"/>
              </w:rPr>
            </w:pPr>
          </w:p>
          <w:p w14:paraId="51142DF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3. Registra la observación médica.</w:t>
            </w:r>
          </w:p>
        </w:tc>
        <w:tc>
          <w:tcPr>
            <w:tcW w:w="4350" w:type="dxa"/>
            <w:shd w:val="clear" w:color="auto" w:fill="auto"/>
          </w:tcPr>
          <w:p w14:paraId="0E3412D5"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2.El sistema muestra un campo restringido para ingreso de notas confidenciales.</w:t>
            </w:r>
          </w:p>
          <w:p w14:paraId="7EC32E65" w14:textId="77777777" w:rsidR="008E5CFF" w:rsidRPr="00A91A59" w:rsidRDefault="008E5CFF" w:rsidP="004556C2">
            <w:pPr>
              <w:spacing w:line="360" w:lineRule="auto"/>
              <w:jc w:val="both"/>
              <w:rPr>
                <w:rFonts w:ascii="Arial" w:eastAsia="Arial" w:hAnsi="Arial" w:cs="Arial"/>
              </w:rPr>
            </w:pPr>
          </w:p>
          <w:p w14:paraId="20D7E1AA"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4. El sistema guarda las observaciones.</w:t>
            </w:r>
          </w:p>
        </w:tc>
      </w:tr>
    </w:tbl>
    <w:p w14:paraId="2C784EE2" w14:textId="4C93007A"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549A7D08" w14:textId="1DD8B821" w:rsidR="0067007F" w:rsidRPr="00A91A59" w:rsidRDefault="00BA5FAB" w:rsidP="00690B67">
      <w:pPr>
        <w:spacing w:after="0"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028D5BC8" w:rsidRPr="23E7B3ED">
        <w:rPr>
          <w:rFonts w:ascii="Arial" w:hAnsi="Arial" w:cs="Arial"/>
        </w:rPr>
        <w:t>.</w:t>
      </w:r>
      <w:r w:rsidR="7C7F7246" w:rsidRPr="23E7B3ED">
        <w:rPr>
          <w:rFonts w:ascii="Arial" w:hAnsi="Arial" w:cs="Arial"/>
        </w:rPr>
        <w:t>2</w:t>
      </w:r>
      <w:r w:rsidR="72F09CB7" w:rsidRPr="23E7B3ED">
        <w:rPr>
          <w:rFonts w:ascii="Arial" w:hAnsi="Arial" w:cs="Arial"/>
        </w:rPr>
        <w:t>8</w:t>
      </w:r>
      <w:r w:rsidRPr="23E7B3ED">
        <w:rPr>
          <w:rFonts w:ascii="Arial" w:hAnsi="Arial" w:cs="Arial"/>
        </w:rPr>
        <w:t>: Eliminación/</w:t>
      </w:r>
      <w:proofErr w:type="spellStart"/>
      <w:r w:rsidRPr="23E7B3ED">
        <w:rPr>
          <w:rFonts w:ascii="Arial" w:hAnsi="Arial" w:cs="Arial"/>
        </w:rPr>
        <w:t>anonimización</w:t>
      </w:r>
      <w:proofErr w:type="spellEnd"/>
      <w:r w:rsidRPr="23E7B3ED">
        <w:rPr>
          <w:rFonts w:ascii="Arial" w:hAnsi="Arial" w:cs="Arial"/>
        </w:rPr>
        <w:t xml:space="preserve"> de datos. Ejecuta la depuración de historiales clínicos tras 5 años de inactividad, cumpliendo normativas legales.</w:t>
      </w:r>
    </w:p>
    <w:p w14:paraId="5ACA1E1F" w14:textId="115E015C" w:rsidR="00690B67" w:rsidRDefault="00690B67" w:rsidP="00690B67">
      <w:pPr>
        <w:pStyle w:val="Casosdeuso"/>
      </w:pPr>
      <w:bookmarkStart w:id="140" w:name="_Toc201111950"/>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28</w:t>
      </w:r>
      <w:r w:rsidR="009E79A0">
        <w:fldChar w:fldCharType="end"/>
      </w:r>
      <w:r>
        <w:t xml:space="preserve"> </w:t>
      </w:r>
      <w:r w:rsidRPr="00205B87">
        <w:t>Tabla de Caso de Uso 28</w:t>
      </w:r>
      <w:bookmarkEnd w:id="140"/>
    </w:p>
    <w:tbl>
      <w:tblPr>
        <w:tblStyle w:val="affffffffff2"/>
        <w:tblW w:w="86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660"/>
        <w:gridCol w:w="4725"/>
      </w:tblGrid>
      <w:tr w:rsidR="008E5CFF" w:rsidRPr="00A91A59" w14:paraId="2C9618AF" w14:textId="77777777">
        <w:trPr>
          <w:trHeight w:val="600"/>
          <w:jc w:val="center"/>
        </w:trPr>
        <w:tc>
          <w:tcPr>
            <w:tcW w:w="3225" w:type="dxa"/>
            <w:shd w:val="clear" w:color="auto" w:fill="D9D9D9"/>
          </w:tcPr>
          <w:p w14:paraId="5772F2D4" w14:textId="77777777" w:rsidR="008E5CFF" w:rsidRPr="00A91A59" w:rsidRDefault="00BA5FAB" w:rsidP="004556C2">
            <w:pPr>
              <w:spacing w:before="240" w:after="240" w:line="360" w:lineRule="auto"/>
              <w:jc w:val="both"/>
              <w:rPr>
                <w:rFonts w:ascii="Arial" w:eastAsia="Arial" w:hAnsi="Arial" w:cs="Arial"/>
              </w:rPr>
            </w:pPr>
            <w:r w:rsidRPr="00A91A59">
              <w:rPr>
                <w:rFonts w:ascii="Arial" w:eastAsia="Arial" w:hAnsi="Arial" w:cs="Arial"/>
              </w:rPr>
              <w:t xml:space="preserve">Casos de Uso </w:t>
            </w:r>
            <w:r w:rsidRPr="00A91A59">
              <w:rPr>
                <w:rFonts w:ascii="Arial" w:eastAsia="Arial" w:hAnsi="Arial" w:cs="Arial"/>
                <w:bCs/>
              </w:rPr>
              <w:t>N° 28</w:t>
            </w:r>
          </w:p>
        </w:tc>
        <w:tc>
          <w:tcPr>
            <w:tcW w:w="5385" w:type="dxa"/>
            <w:gridSpan w:val="2"/>
          </w:tcPr>
          <w:p w14:paraId="6FDA810F"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Eliminando datos clínicos tras 5 años de retención.</w:t>
            </w:r>
          </w:p>
        </w:tc>
      </w:tr>
      <w:tr w:rsidR="008E5CFF" w:rsidRPr="00A91A59" w14:paraId="2414EDF7" w14:textId="77777777">
        <w:trPr>
          <w:trHeight w:val="795"/>
          <w:jc w:val="center"/>
        </w:trPr>
        <w:tc>
          <w:tcPr>
            <w:tcW w:w="3225" w:type="dxa"/>
            <w:shd w:val="clear" w:color="auto" w:fill="D9D9D9"/>
          </w:tcPr>
          <w:p w14:paraId="153DAB59" w14:textId="77777777" w:rsidR="008E5CFF" w:rsidRPr="00A91A59" w:rsidRDefault="008E5CFF" w:rsidP="004556C2">
            <w:pPr>
              <w:spacing w:line="360" w:lineRule="auto"/>
              <w:jc w:val="both"/>
              <w:rPr>
                <w:rFonts w:ascii="Arial" w:eastAsia="Arial" w:hAnsi="Arial" w:cs="Arial"/>
              </w:rPr>
            </w:pPr>
          </w:p>
          <w:p w14:paraId="79E32A8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85" w:type="dxa"/>
            <w:gridSpan w:val="2"/>
          </w:tcPr>
          <w:p w14:paraId="1AE37BE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61334F88" w14:textId="77777777">
        <w:trPr>
          <w:trHeight w:val="795"/>
          <w:jc w:val="center"/>
        </w:trPr>
        <w:tc>
          <w:tcPr>
            <w:tcW w:w="3225" w:type="dxa"/>
            <w:shd w:val="clear" w:color="auto" w:fill="D9D9D9"/>
          </w:tcPr>
          <w:p w14:paraId="51F9D42D" w14:textId="77777777" w:rsidR="008E5CFF" w:rsidRPr="00A91A59" w:rsidRDefault="008E5CFF" w:rsidP="004556C2">
            <w:pPr>
              <w:spacing w:line="360" w:lineRule="auto"/>
              <w:jc w:val="both"/>
              <w:rPr>
                <w:rFonts w:ascii="Arial" w:eastAsia="Arial" w:hAnsi="Arial" w:cs="Arial"/>
              </w:rPr>
            </w:pPr>
          </w:p>
          <w:p w14:paraId="784DAC12"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85" w:type="dxa"/>
            <w:gridSpan w:val="2"/>
          </w:tcPr>
          <w:p w14:paraId="56CF13B1"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Eliminar o anonimizar los datos clínicos veterinarios después de 5 años de conservación.</w:t>
            </w:r>
          </w:p>
        </w:tc>
      </w:tr>
      <w:tr w:rsidR="008E5CFF" w:rsidRPr="00A91A59" w14:paraId="59AF186A" w14:textId="77777777">
        <w:trPr>
          <w:trHeight w:val="795"/>
          <w:jc w:val="center"/>
        </w:trPr>
        <w:tc>
          <w:tcPr>
            <w:tcW w:w="3225" w:type="dxa"/>
            <w:shd w:val="clear" w:color="auto" w:fill="D9D9D9"/>
          </w:tcPr>
          <w:p w14:paraId="087EF345" w14:textId="77777777" w:rsidR="008E5CFF" w:rsidRPr="00A91A59" w:rsidRDefault="008E5CFF" w:rsidP="004556C2">
            <w:pPr>
              <w:spacing w:line="360" w:lineRule="auto"/>
              <w:jc w:val="both"/>
              <w:rPr>
                <w:rFonts w:ascii="Arial" w:eastAsia="Arial" w:hAnsi="Arial" w:cs="Arial"/>
              </w:rPr>
            </w:pPr>
          </w:p>
          <w:p w14:paraId="09474FE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85" w:type="dxa"/>
            <w:gridSpan w:val="2"/>
          </w:tcPr>
          <w:p w14:paraId="0FD0D60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Se ha cumplido el plazo legal de conservación de datos.</w:t>
            </w:r>
          </w:p>
        </w:tc>
      </w:tr>
      <w:tr w:rsidR="008E5CFF" w:rsidRPr="00A91A59" w14:paraId="13796B6D" w14:textId="77777777">
        <w:trPr>
          <w:trHeight w:val="795"/>
          <w:jc w:val="center"/>
        </w:trPr>
        <w:tc>
          <w:tcPr>
            <w:tcW w:w="3225" w:type="dxa"/>
            <w:shd w:val="clear" w:color="auto" w:fill="D9D9D9"/>
          </w:tcPr>
          <w:p w14:paraId="2D4886DB" w14:textId="77777777" w:rsidR="008E5CFF" w:rsidRPr="00A91A59" w:rsidRDefault="008E5CFF" w:rsidP="004556C2">
            <w:pPr>
              <w:spacing w:line="360" w:lineRule="auto"/>
              <w:jc w:val="both"/>
              <w:rPr>
                <w:rFonts w:ascii="Arial" w:eastAsia="Arial" w:hAnsi="Arial" w:cs="Arial"/>
              </w:rPr>
            </w:pPr>
          </w:p>
          <w:p w14:paraId="526A4C0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85" w:type="dxa"/>
            <w:gridSpan w:val="2"/>
          </w:tcPr>
          <w:p w14:paraId="52F4C6B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 actor revisa los historiales clínicos de animales que superan los 5 años sin atención y ejecuta la acción de eliminar o anonimizar los datos.</w:t>
            </w:r>
          </w:p>
        </w:tc>
      </w:tr>
      <w:tr w:rsidR="008E5CFF" w:rsidRPr="00A91A59" w14:paraId="466907B7" w14:textId="77777777">
        <w:trPr>
          <w:trHeight w:val="795"/>
          <w:jc w:val="center"/>
        </w:trPr>
        <w:tc>
          <w:tcPr>
            <w:tcW w:w="3225" w:type="dxa"/>
            <w:shd w:val="clear" w:color="auto" w:fill="D9D9D9"/>
          </w:tcPr>
          <w:p w14:paraId="341AE680" w14:textId="77777777" w:rsidR="008E5CFF" w:rsidRPr="00A91A59" w:rsidRDefault="008E5CFF" w:rsidP="004556C2">
            <w:pPr>
              <w:spacing w:line="360" w:lineRule="auto"/>
              <w:jc w:val="both"/>
              <w:rPr>
                <w:rFonts w:ascii="Arial" w:eastAsia="Arial" w:hAnsi="Arial" w:cs="Arial"/>
              </w:rPr>
            </w:pPr>
          </w:p>
          <w:p w14:paraId="0709954B"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85" w:type="dxa"/>
            <w:gridSpan w:val="2"/>
          </w:tcPr>
          <w:p w14:paraId="15B11B1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 historial clínico veterinario queda eliminado o anonimizado, cumpliendo con la normativa legal vigente.</w:t>
            </w:r>
          </w:p>
        </w:tc>
      </w:tr>
      <w:tr w:rsidR="008E5CFF" w:rsidRPr="00A91A59" w14:paraId="59F9E494" w14:textId="77777777">
        <w:trPr>
          <w:trHeight w:val="795"/>
          <w:jc w:val="center"/>
        </w:trPr>
        <w:tc>
          <w:tcPr>
            <w:tcW w:w="3225" w:type="dxa"/>
            <w:shd w:val="clear" w:color="auto" w:fill="D9D9D9"/>
          </w:tcPr>
          <w:p w14:paraId="4659C076" w14:textId="77777777" w:rsidR="008E5CFF" w:rsidRPr="00A91A59" w:rsidRDefault="008E5CFF" w:rsidP="004556C2">
            <w:pPr>
              <w:spacing w:line="360" w:lineRule="auto"/>
              <w:jc w:val="both"/>
              <w:rPr>
                <w:rFonts w:ascii="Arial" w:eastAsia="Arial" w:hAnsi="Arial" w:cs="Arial"/>
              </w:rPr>
            </w:pPr>
          </w:p>
          <w:p w14:paraId="7C39458E"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85" w:type="dxa"/>
            <w:gridSpan w:val="2"/>
          </w:tcPr>
          <w:p w14:paraId="3C2E5EDC"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Secundario</w:t>
            </w:r>
          </w:p>
        </w:tc>
      </w:tr>
      <w:tr w:rsidR="008E5CFF" w:rsidRPr="00A91A59" w14:paraId="291FAB70" w14:textId="77777777">
        <w:trPr>
          <w:trHeight w:val="525"/>
          <w:jc w:val="center"/>
        </w:trPr>
        <w:tc>
          <w:tcPr>
            <w:tcW w:w="8610" w:type="dxa"/>
            <w:gridSpan w:val="3"/>
            <w:shd w:val="clear" w:color="auto" w:fill="D9D9D9"/>
          </w:tcPr>
          <w:p w14:paraId="62C2E69E" w14:textId="77777777" w:rsidR="008E5CFF" w:rsidRPr="00A91A59" w:rsidRDefault="008E5CFF" w:rsidP="004556C2">
            <w:pPr>
              <w:spacing w:line="360" w:lineRule="auto"/>
              <w:jc w:val="both"/>
              <w:rPr>
                <w:rFonts w:ascii="Arial" w:eastAsia="Arial" w:hAnsi="Arial" w:cs="Arial"/>
              </w:rPr>
            </w:pPr>
          </w:p>
          <w:p w14:paraId="6A1627F8"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6F08367F" w14:textId="77777777" w:rsidR="008E5CFF" w:rsidRPr="00A91A59" w:rsidRDefault="008E5CFF" w:rsidP="004556C2">
            <w:pPr>
              <w:spacing w:line="360" w:lineRule="auto"/>
              <w:jc w:val="both"/>
              <w:rPr>
                <w:rFonts w:ascii="Arial" w:eastAsia="Arial" w:hAnsi="Arial" w:cs="Arial"/>
              </w:rPr>
            </w:pPr>
          </w:p>
        </w:tc>
      </w:tr>
      <w:tr w:rsidR="008E5CFF" w:rsidRPr="00A91A59" w14:paraId="202D4427" w14:textId="77777777">
        <w:trPr>
          <w:trHeight w:val="600"/>
          <w:jc w:val="center"/>
        </w:trPr>
        <w:tc>
          <w:tcPr>
            <w:tcW w:w="3885" w:type="dxa"/>
            <w:gridSpan w:val="2"/>
            <w:shd w:val="clear" w:color="auto" w:fill="D9D9D9"/>
          </w:tcPr>
          <w:p w14:paraId="3F00A08F" w14:textId="77777777" w:rsidR="008E5CFF" w:rsidRPr="00A91A59" w:rsidRDefault="008E5CFF" w:rsidP="004556C2">
            <w:pPr>
              <w:spacing w:line="360" w:lineRule="auto"/>
              <w:jc w:val="both"/>
              <w:rPr>
                <w:rFonts w:ascii="Arial" w:eastAsia="Arial" w:hAnsi="Arial" w:cs="Arial"/>
              </w:rPr>
            </w:pPr>
          </w:p>
          <w:p w14:paraId="161C629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Acción de los Actores </w:t>
            </w:r>
          </w:p>
          <w:p w14:paraId="5A002AFA" w14:textId="77777777" w:rsidR="008E5CFF" w:rsidRPr="00A91A59" w:rsidRDefault="008E5CFF" w:rsidP="004556C2">
            <w:pPr>
              <w:spacing w:line="360" w:lineRule="auto"/>
              <w:jc w:val="both"/>
              <w:rPr>
                <w:rFonts w:ascii="Arial" w:eastAsia="Arial" w:hAnsi="Arial" w:cs="Arial"/>
              </w:rPr>
            </w:pPr>
          </w:p>
        </w:tc>
        <w:tc>
          <w:tcPr>
            <w:tcW w:w="4725" w:type="dxa"/>
            <w:shd w:val="clear" w:color="auto" w:fill="D9D9D9"/>
          </w:tcPr>
          <w:p w14:paraId="537DA205" w14:textId="77777777" w:rsidR="008E5CFF" w:rsidRPr="00A91A59" w:rsidRDefault="008E5CFF" w:rsidP="004556C2">
            <w:pPr>
              <w:spacing w:line="360" w:lineRule="auto"/>
              <w:jc w:val="both"/>
              <w:rPr>
                <w:rFonts w:ascii="Arial" w:eastAsia="Arial" w:hAnsi="Arial" w:cs="Arial"/>
              </w:rPr>
            </w:pPr>
          </w:p>
          <w:p w14:paraId="15BD748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0215DA97" w14:textId="77777777">
        <w:trPr>
          <w:trHeight w:val="600"/>
          <w:jc w:val="center"/>
        </w:trPr>
        <w:tc>
          <w:tcPr>
            <w:tcW w:w="3885" w:type="dxa"/>
            <w:gridSpan w:val="2"/>
            <w:shd w:val="clear" w:color="auto" w:fill="auto"/>
          </w:tcPr>
          <w:p w14:paraId="039C5A7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lastRenderedPageBreak/>
              <w:t>1. Inicia el proceso de revisión de historiales.</w:t>
            </w:r>
          </w:p>
          <w:p w14:paraId="20478051" w14:textId="77777777" w:rsidR="008E5CFF" w:rsidRPr="00A91A59" w:rsidRDefault="008E5CFF" w:rsidP="004556C2">
            <w:pPr>
              <w:spacing w:line="360" w:lineRule="auto"/>
              <w:jc w:val="both"/>
              <w:rPr>
                <w:rFonts w:ascii="Arial" w:eastAsia="Arial" w:hAnsi="Arial" w:cs="Arial"/>
              </w:rPr>
            </w:pPr>
          </w:p>
          <w:p w14:paraId="72126B4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3.Selecciona los historiales a procesar.</w:t>
            </w:r>
          </w:p>
        </w:tc>
        <w:tc>
          <w:tcPr>
            <w:tcW w:w="4725" w:type="dxa"/>
            <w:shd w:val="clear" w:color="auto" w:fill="auto"/>
          </w:tcPr>
          <w:p w14:paraId="47AA8A6A"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2. El sistema muestra los historiales clínicos de animales con más de 5 años desde la última atención.</w:t>
            </w:r>
          </w:p>
          <w:p w14:paraId="748CD5A7" w14:textId="77777777" w:rsidR="008E5CFF" w:rsidRPr="00A91A59" w:rsidRDefault="008E5CFF" w:rsidP="004556C2">
            <w:pPr>
              <w:spacing w:line="360" w:lineRule="auto"/>
              <w:jc w:val="both"/>
              <w:rPr>
                <w:rFonts w:ascii="Arial" w:eastAsia="Arial" w:hAnsi="Arial" w:cs="Arial"/>
              </w:rPr>
            </w:pPr>
          </w:p>
          <w:p w14:paraId="59ED5D01"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4. Ejecuta la eliminación o </w:t>
            </w:r>
            <w:proofErr w:type="spellStart"/>
            <w:r w:rsidRPr="00A91A59">
              <w:rPr>
                <w:rFonts w:ascii="Arial" w:eastAsia="Arial" w:hAnsi="Arial" w:cs="Arial"/>
              </w:rPr>
              <w:t>anonimización</w:t>
            </w:r>
            <w:proofErr w:type="spellEnd"/>
            <w:r w:rsidRPr="00A91A59">
              <w:rPr>
                <w:rFonts w:ascii="Arial" w:eastAsia="Arial" w:hAnsi="Arial" w:cs="Arial"/>
              </w:rPr>
              <w:t xml:space="preserve"> de los datos seleccionados y registra la acción en la bitácora.</w:t>
            </w:r>
          </w:p>
        </w:tc>
      </w:tr>
    </w:tbl>
    <w:p w14:paraId="1B6F8390" w14:textId="04C4E537"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00E639D" w14:textId="3A04AE1F" w:rsidR="0067007F" w:rsidRPr="00A91A59" w:rsidRDefault="00BA5FAB" w:rsidP="00600A01">
      <w:pPr>
        <w:spacing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35D6B2F5" w:rsidRPr="23E7B3ED">
        <w:rPr>
          <w:rFonts w:ascii="Arial" w:hAnsi="Arial" w:cs="Arial"/>
        </w:rPr>
        <w:t>.</w:t>
      </w:r>
      <w:r w:rsidR="16F90057" w:rsidRPr="23E7B3ED">
        <w:rPr>
          <w:rFonts w:ascii="Arial" w:hAnsi="Arial" w:cs="Arial"/>
        </w:rPr>
        <w:t>29</w:t>
      </w:r>
      <w:r w:rsidRPr="23E7B3ED">
        <w:rPr>
          <w:rFonts w:ascii="Arial" w:hAnsi="Arial" w:cs="Arial"/>
        </w:rPr>
        <w:t>: Alertas de plazo legal. Notifica al veterinario sobre historiales próximos a vencer su período de retención obligatorio.</w:t>
      </w:r>
    </w:p>
    <w:p w14:paraId="34088BBA" w14:textId="7D981DAF" w:rsidR="00600A01" w:rsidRDefault="00600A01" w:rsidP="00600A01">
      <w:pPr>
        <w:pStyle w:val="Casosdeuso"/>
      </w:pPr>
      <w:bookmarkStart w:id="141" w:name="_Toc201111951"/>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29</w:t>
      </w:r>
      <w:r w:rsidR="009E79A0">
        <w:fldChar w:fldCharType="end"/>
      </w:r>
      <w:r>
        <w:t xml:space="preserve"> </w:t>
      </w:r>
      <w:r w:rsidRPr="000C3237">
        <w:t>Tabla de Caso de Uso 29</w:t>
      </w:r>
      <w:bookmarkEnd w:id="141"/>
    </w:p>
    <w:tbl>
      <w:tblPr>
        <w:tblStyle w:val="afffffff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25E7B71D" w14:textId="77777777">
        <w:trPr>
          <w:trHeight w:val="1007"/>
          <w:jc w:val="center"/>
        </w:trPr>
        <w:tc>
          <w:tcPr>
            <w:tcW w:w="3224" w:type="dxa"/>
            <w:shd w:val="clear" w:color="auto" w:fill="D9D9D9"/>
          </w:tcPr>
          <w:p w14:paraId="28CF8FAA" w14:textId="77777777" w:rsidR="008E5CFF" w:rsidRPr="00A91A59" w:rsidRDefault="008E5CFF" w:rsidP="004556C2">
            <w:pPr>
              <w:spacing w:line="360" w:lineRule="auto"/>
              <w:jc w:val="both"/>
              <w:rPr>
                <w:rFonts w:ascii="Arial" w:eastAsia="Arial" w:hAnsi="Arial" w:cs="Arial"/>
              </w:rPr>
            </w:pPr>
          </w:p>
          <w:p w14:paraId="3DC7240E"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Casos de Uso </w:t>
            </w:r>
            <w:r w:rsidRPr="00A91A59">
              <w:rPr>
                <w:rFonts w:ascii="Arial" w:eastAsia="Arial" w:hAnsi="Arial" w:cs="Arial"/>
                <w:bCs/>
              </w:rPr>
              <w:t>N° 29</w:t>
            </w:r>
          </w:p>
        </w:tc>
        <w:tc>
          <w:tcPr>
            <w:tcW w:w="5383" w:type="dxa"/>
            <w:gridSpan w:val="2"/>
          </w:tcPr>
          <w:p w14:paraId="1BBF08E0" w14:textId="77777777" w:rsidR="008E5CFF" w:rsidRPr="00A91A59" w:rsidRDefault="00BA5FAB" w:rsidP="004556C2">
            <w:pPr>
              <w:spacing w:before="240" w:after="240" w:line="360" w:lineRule="auto"/>
              <w:jc w:val="both"/>
              <w:rPr>
                <w:rFonts w:ascii="Arial" w:eastAsia="Arial" w:hAnsi="Arial" w:cs="Arial"/>
              </w:rPr>
            </w:pPr>
            <w:r w:rsidRPr="00A91A59">
              <w:rPr>
                <w:rFonts w:ascii="Arial" w:eastAsia="Arial" w:hAnsi="Arial" w:cs="Arial"/>
              </w:rPr>
              <w:t>Alertando sobre cumplimiento del plazo legal de conservación de historial clínico.</w:t>
            </w:r>
          </w:p>
          <w:p w14:paraId="0AC44069" w14:textId="77777777" w:rsidR="008E5CFF" w:rsidRPr="00A91A59" w:rsidRDefault="008E5CFF" w:rsidP="004556C2">
            <w:pPr>
              <w:spacing w:line="360" w:lineRule="auto"/>
              <w:jc w:val="both"/>
              <w:rPr>
                <w:rFonts w:ascii="Arial" w:eastAsia="Arial" w:hAnsi="Arial" w:cs="Arial"/>
              </w:rPr>
            </w:pPr>
          </w:p>
        </w:tc>
      </w:tr>
      <w:tr w:rsidR="008E5CFF" w:rsidRPr="00A91A59" w14:paraId="0C57C969" w14:textId="77777777">
        <w:trPr>
          <w:trHeight w:val="795"/>
          <w:jc w:val="center"/>
        </w:trPr>
        <w:tc>
          <w:tcPr>
            <w:tcW w:w="3224" w:type="dxa"/>
            <w:shd w:val="clear" w:color="auto" w:fill="D9D9D9"/>
          </w:tcPr>
          <w:p w14:paraId="4568AB80" w14:textId="77777777" w:rsidR="008E5CFF" w:rsidRPr="00A91A59" w:rsidRDefault="008E5CFF" w:rsidP="004556C2">
            <w:pPr>
              <w:spacing w:line="360" w:lineRule="auto"/>
              <w:jc w:val="both"/>
              <w:rPr>
                <w:rFonts w:ascii="Arial" w:eastAsia="Arial" w:hAnsi="Arial" w:cs="Arial"/>
              </w:rPr>
            </w:pPr>
          </w:p>
          <w:p w14:paraId="5B8830C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12C435FC"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147F2335" w14:textId="77777777">
        <w:trPr>
          <w:trHeight w:val="795"/>
          <w:jc w:val="center"/>
        </w:trPr>
        <w:tc>
          <w:tcPr>
            <w:tcW w:w="3224" w:type="dxa"/>
            <w:shd w:val="clear" w:color="auto" w:fill="D9D9D9"/>
          </w:tcPr>
          <w:p w14:paraId="1ED671DA" w14:textId="77777777" w:rsidR="008E5CFF" w:rsidRPr="00A91A59" w:rsidRDefault="008E5CFF" w:rsidP="004556C2">
            <w:pPr>
              <w:spacing w:line="360" w:lineRule="auto"/>
              <w:jc w:val="both"/>
              <w:rPr>
                <w:rFonts w:ascii="Arial" w:eastAsia="Arial" w:hAnsi="Arial" w:cs="Arial"/>
              </w:rPr>
            </w:pPr>
          </w:p>
          <w:p w14:paraId="23DA6E38"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0DC332C3"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Ser notificado sobre historiales clínicos que están próximos a cumplir el plazo legal de conservación </w:t>
            </w:r>
          </w:p>
        </w:tc>
      </w:tr>
      <w:tr w:rsidR="008E5CFF" w:rsidRPr="00A91A59" w14:paraId="7CC3B129" w14:textId="77777777">
        <w:trPr>
          <w:trHeight w:val="795"/>
          <w:jc w:val="center"/>
        </w:trPr>
        <w:tc>
          <w:tcPr>
            <w:tcW w:w="3224" w:type="dxa"/>
            <w:shd w:val="clear" w:color="auto" w:fill="D9D9D9"/>
          </w:tcPr>
          <w:p w14:paraId="6C765CDA" w14:textId="77777777" w:rsidR="008E5CFF" w:rsidRPr="00A91A59" w:rsidRDefault="008E5CFF" w:rsidP="004556C2">
            <w:pPr>
              <w:spacing w:line="360" w:lineRule="auto"/>
              <w:jc w:val="both"/>
              <w:rPr>
                <w:rFonts w:ascii="Arial" w:eastAsia="Arial" w:hAnsi="Arial" w:cs="Arial"/>
              </w:rPr>
            </w:pPr>
          </w:p>
          <w:p w14:paraId="13D504AB"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6E20D621"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Existencia de historiales clínicos de animales cuya última atención se aproxima a los 5 años.</w:t>
            </w:r>
          </w:p>
        </w:tc>
      </w:tr>
      <w:tr w:rsidR="008E5CFF" w:rsidRPr="00A91A59" w14:paraId="330F1743" w14:textId="77777777">
        <w:trPr>
          <w:trHeight w:val="795"/>
          <w:jc w:val="center"/>
        </w:trPr>
        <w:tc>
          <w:tcPr>
            <w:tcW w:w="3224" w:type="dxa"/>
            <w:shd w:val="clear" w:color="auto" w:fill="D9D9D9"/>
          </w:tcPr>
          <w:p w14:paraId="7A7077CA" w14:textId="77777777" w:rsidR="008E5CFF" w:rsidRPr="00A91A59" w:rsidRDefault="008E5CFF" w:rsidP="004556C2">
            <w:pPr>
              <w:spacing w:line="360" w:lineRule="auto"/>
              <w:jc w:val="both"/>
              <w:rPr>
                <w:rFonts w:ascii="Arial" w:eastAsia="Arial" w:hAnsi="Arial" w:cs="Arial"/>
              </w:rPr>
            </w:pPr>
          </w:p>
          <w:p w14:paraId="47B07100"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56EBE723"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 actor recibe una alerta cuando un historial clínico veterinario está próximo a cumplir el plazo legal de conservación, para que tome la acción correspondiente.</w:t>
            </w:r>
          </w:p>
        </w:tc>
      </w:tr>
      <w:tr w:rsidR="008E5CFF" w:rsidRPr="00A91A59" w14:paraId="320199AD" w14:textId="77777777">
        <w:trPr>
          <w:trHeight w:val="795"/>
          <w:jc w:val="center"/>
        </w:trPr>
        <w:tc>
          <w:tcPr>
            <w:tcW w:w="3224" w:type="dxa"/>
            <w:shd w:val="clear" w:color="auto" w:fill="D9D9D9"/>
          </w:tcPr>
          <w:p w14:paraId="64FC2E3E" w14:textId="77777777" w:rsidR="008E5CFF" w:rsidRPr="00A91A59" w:rsidRDefault="008E5CFF" w:rsidP="004556C2">
            <w:pPr>
              <w:spacing w:line="360" w:lineRule="auto"/>
              <w:jc w:val="both"/>
              <w:rPr>
                <w:rFonts w:ascii="Arial" w:eastAsia="Arial" w:hAnsi="Arial" w:cs="Arial"/>
              </w:rPr>
            </w:pPr>
          </w:p>
          <w:p w14:paraId="3986F69C"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09AFA2B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Se registra la notificación y queda pendiente la acción del veterinario sobre el historial clínico.</w:t>
            </w:r>
          </w:p>
        </w:tc>
      </w:tr>
      <w:tr w:rsidR="008E5CFF" w:rsidRPr="00A91A59" w14:paraId="2B49FC90" w14:textId="77777777">
        <w:trPr>
          <w:trHeight w:val="795"/>
          <w:jc w:val="center"/>
        </w:trPr>
        <w:tc>
          <w:tcPr>
            <w:tcW w:w="3224" w:type="dxa"/>
            <w:shd w:val="clear" w:color="auto" w:fill="D9D9D9"/>
          </w:tcPr>
          <w:p w14:paraId="027143DD" w14:textId="77777777" w:rsidR="008E5CFF" w:rsidRPr="00A91A59" w:rsidRDefault="008E5CFF" w:rsidP="004556C2">
            <w:pPr>
              <w:spacing w:line="360" w:lineRule="auto"/>
              <w:jc w:val="both"/>
              <w:rPr>
                <w:rFonts w:ascii="Arial" w:eastAsia="Arial" w:hAnsi="Arial" w:cs="Arial"/>
              </w:rPr>
            </w:pPr>
          </w:p>
          <w:p w14:paraId="4E4529BC"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4E5EF0D5"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Secundario</w:t>
            </w:r>
          </w:p>
        </w:tc>
      </w:tr>
      <w:tr w:rsidR="008E5CFF" w:rsidRPr="00A91A59" w14:paraId="45F17B94" w14:textId="77777777">
        <w:trPr>
          <w:trHeight w:val="525"/>
          <w:jc w:val="center"/>
        </w:trPr>
        <w:tc>
          <w:tcPr>
            <w:tcW w:w="8607" w:type="dxa"/>
            <w:gridSpan w:val="3"/>
            <w:shd w:val="clear" w:color="auto" w:fill="D9D9D9"/>
          </w:tcPr>
          <w:p w14:paraId="506AEA57" w14:textId="77777777" w:rsidR="008E5CFF" w:rsidRPr="00A91A59" w:rsidRDefault="008E5CFF" w:rsidP="004556C2">
            <w:pPr>
              <w:spacing w:line="360" w:lineRule="auto"/>
              <w:jc w:val="both"/>
              <w:rPr>
                <w:rFonts w:ascii="Arial" w:eastAsia="Arial" w:hAnsi="Arial" w:cs="Arial"/>
              </w:rPr>
            </w:pPr>
          </w:p>
          <w:p w14:paraId="30ACF721"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76917990" w14:textId="77777777" w:rsidR="008E5CFF" w:rsidRPr="00A91A59" w:rsidRDefault="008E5CFF" w:rsidP="004556C2">
            <w:pPr>
              <w:spacing w:line="360" w:lineRule="auto"/>
              <w:jc w:val="both"/>
              <w:rPr>
                <w:rFonts w:ascii="Arial" w:eastAsia="Arial" w:hAnsi="Arial" w:cs="Arial"/>
              </w:rPr>
            </w:pPr>
          </w:p>
        </w:tc>
      </w:tr>
      <w:tr w:rsidR="008E5CFF" w:rsidRPr="00A91A59" w14:paraId="3D111C21" w14:textId="77777777">
        <w:trPr>
          <w:trHeight w:val="600"/>
          <w:jc w:val="center"/>
        </w:trPr>
        <w:tc>
          <w:tcPr>
            <w:tcW w:w="4319" w:type="dxa"/>
            <w:gridSpan w:val="2"/>
            <w:shd w:val="clear" w:color="auto" w:fill="D9D9D9"/>
          </w:tcPr>
          <w:p w14:paraId="5C1EB6C1" w14:textId="77777777" w:rsidR="008E5CFF" w:rsidRPr="00A91A59" w:rsidRDefault="008E5CFF" w:rsidP="004556C2">
            <w:pPr>
              <w:spacing w:line="360" w:lineRule="auto"/>
              <w:jc w:val="both"/>
              <w:rPr>
                <w:rFonts w:ascii="Arial" w:eastAsia="Arial" w:hAnsi="Arial" w:cs="Arial"/>
              </w:rPr>
            </w:pPr>
          </w:p>
          <w:p w14:paraId="2155E9B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Acción de los Actores</w:t>
            </w:r>
          </w:p>
          <w:p w14:paraId="77F42F5A"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 </w:t>
            </w:r>
          </w:p>
        </w:tc>
        <w:tc>
          <w:tcPr>
            <w:tcW w:w="4288" w:type="dxa"/>
            <w:shd w:val="clear" w:color="auto" w:fill="D9D9D9"/>
          </w:tcPr>
          <w:p w14:paraId="6DC98508" w14:textId="77777777" w:rsidR="008E5CFF" w:rsidRPr="00A91A59" w:rsidRDefault="008E5CFF" w:rsidP="004556C2">
            <w:pPr>
              <w:spacing w:line="360" w:lineRule="auto"/>
              <w:jc w:val="both"/>
              <w:rPr>
                <w:rFonts w:ascii="Arial" w:eastAsia="Arial" w:hAnsi="Arial" w:cs="Arial"/>
              </w:rPr>
            </w:pPr>
          </w:p>
          <w:p w14:paraId="67016F20"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49992E71" w14:textId="77777777">
        <w:trPr>
          <w:trHeight w:val="600"/>
          <w:jc w:val="center"/>
        </w:trPr>
        <w:tc>
          <w:tcPr>
            <w:tcW w:w="4319" w:type="dxa"/>
            <w:gridSpan w:val="2"/>
            <w:shd w:val="clear" w:color="auto" w:fill="auto"/>
          </w:tcPr>
          <w:p w14:paraId="54710158"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1. Revisa las notificaciones de alertas emitidas.</w:t>
            </w:r>
          </w:p>
        </w:tc>
        <w:tc>
          <w:tcPr>
            <w:tcW w:w="4288" w:type="dxa"/>
            <w:shd w:val="clear" w:color="auto" w:fill="auto"/>
          </w:tcPr>
          <w:p w14:paraId="0E4D614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2. El sistema muestra los historiales clínicos que están próximos a cumplir el plazo de conservación legal.</w:t>
            </w:r>
          </w:p>
        </w:tc>
      </w:tr>
    </w:tbl>
    <w:p w14:paraId="14977C7F" w14:textId="7A12A6A3"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1417F787" w14:textId="39CEC774" w:rsidR="0067007F" w:rsidRPr="00A91A59" w:rsidRDefault="00BA5FAB" w:rsidP="00600A01">
      <w:pPr>
        <w:spacing w:after="0"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39BD0E09" w:rsidRPr="23E7B3ED">
        <w:rPr>
          <w:rFonts w:ascii="Arial" w:hAnsi="Arial" w:cs="Arial"/>
        </w:rPr>
        <w:t>.</w:t>
      </w:r>
      <w:r w:rsidR="69D9F0A5" w:rsidRPr="23E7B3ED">
        <w:rPr>
          <w:rFonts w:ascii="Arial" w:hAnsi="Arial" w:cs="Arial"/>
        </w:rPr>
        <w:t>30</w:t>
      </w:r>
      <w:r w:rsidRPr="23E7B3ED">
        <w:rPr>
          <w:rFonts w:ascii="Arial" w:hAnsi="Arial" w:cs="Arial"/>
        </w:rPr>
        <w:t>: Bitácora de datos personales. Registra solicitudes de tutores (acceso, rectificación) sobre sus datos, asegurando el cumplimiento de privacidad.</w:t>
      </w:r>
    </w:p>
    <w:p w14:paraId="19FD58FA" w14:textId="145B1780" w:rsidR="00600A01" w:rsidRDefault="00600A01" w:rsidP="00600A01">
      <w:pPr>
        <w:pStyle w:val="Casosdeuso"/>
      </w:pPr>
      <w:bookmarkStart w:id="142" w:name="_Toc201111952"/>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30</w:t>
      </w:r>
      <w:r w:rsidR="009E79A0">
        <w:fldChar w:fldCharType="end"/>
      </w:r>
      <w:r>
        <w:t xml:space="preserve"> </w:t>
      </w:r>
      <w:r w:rsidRPr="0056292C">
        <w:t>Tabla de Caso de Uso 30</w:t>
      </w:r>
      <w:bookmarkEnd w:id="142"/>
    </w:p>
    <w:tbl>
      <w:tblPr>
        <w:tblStyle w:val="afffffff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7F968770" w14:textId="77777777">
        <w:trPr>
          <w:trHeight w:val="600"/>
          <w:jc w:val="center"/>
        </w:trPr>
        <w:tc>
          <w:tcPr>
            <w:tcW w:w="3224" w:type="dxa"/>
            <w:shd w:val="clear" w:color="auto" w:fill="D9D9D9"/>
          </w:tcPr>
          <w:p w14:paraId="30C44564" w14:textId="77777777" w:rsidR="008E5CFF" w:rsidRPr="00A91A59" w:rsidRDefault="008E5CFF" w:rsidP="004556C2">
            <w:pPr>
              <w:spacing w:line="360" w:lineRule="auto"/>
              <w:jc w:val="both"/>
              <w:rPr>
                <w:rFonts w:ascii="Arial" w:eastAsia="Arial" w:hAnsi="Arial" w:cs="Arial"/>
              </w:rPr>
            </w:pPr>
          </w:p>
          <w:p w14:paraId="74A6CF90" w14:textId="77777777" w:rsidR="008E5CFF" w:rsidRPr="00A91A59" w:rsidRDefault="00BA5FAB" w:rsidP="004556C2">
            <w:pPr>
              <w:spacing w:line="360" w:lineRule="auto"/>
              <w:jc w:val="both"/>
              <w:rPr>
                <w:rFonts w:ascii="Arial" w:eastAsia="Arial" w:hAnsi="Arial" w:cs="Arial"/>
                <w:b/>
              </w:rPr>
            </w:pPr>
            <w:r w:rsidRPr="00A91A59">
              <w:rPr>
                <w:rFonts w:ascii="Arial" w:eastAsia="Arial" w:hAnsi="Arial" w:cs="Arial"/>
              </w:rPr>
              <w:t>Casos de Uso N° 30</w:t>
            </w:r>
          </w:p>
          <w:p w14:paraId="3E75B708" w14:textId="77777777" w:rsidR="008E5CFF" w:rsidRPr="00A91A59" w:rsidRDefault="008E5CFF" w:rsidP="004556C2">
            <w:pPr>
              <w:spacing w:line="360" w:lineRule="auto"/>
              <w:jc w:val="both"/>
              <w:rPr>
                <w:rFonts w:ascii="Arial" w:eastAsia="Arial" w:hAnsi="Arial" w:cs="Arial"/>
                <w:b/>
              </w:rPr>
            </w:pPr>
          </w:p>
        </w:tc>
        <w:tc>
          <w:tcPr>
            <w:tcW w:w="5383" w:type="dxa"/>
            <w:gridSpan w:val="2"/>
          </w:tcPr>
          <w:p w14:paraId="44FB8127"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Registrando bitácora de solicitudes sobre datos personales.</w:t>
            </w:r>
          </w:p>
        </w:tc>
      </w:tr>
      <w:tr w:rsidR="008E5CFF" w:rsidRPr="00A91A59" w14:paraId="3FDA4EF4" w14:textId="77777777">
        <w:trPr>
          <w:trHeight w:val="795"/>
          <w:jc w:val="center"/>
        </w:trPr>
        <w:tc>
          <w:tcPr>
            <w:tcW w:w="3224" w:type="dxa"/>
            <w:shd w:val="clear" w:color="auto" w:fill="D9D9D9"/>
          </w:tcPr>
          <w:p w14:paraId="4CD6BE76" w14:textId="77777777" w:rsidR="008E5CFF" w:rsidRPr="00A91A59" w:rsidRDefault="008E5CFF" w:rsidP="004556C2">
            <w:pPr>
              <w:spacing w:line="360" w:lineRule="auto"/>
              <w:jc w:val="both"/>
              <w:rPr>
                <w:rFonts w:ascii="Arial" w:eastAsia="Arial" w:hAnsi="Arial" w:cs="Arial"/>
              </w:rPr>
            </w:pPr>
          </w:p>
          <w:p w14:paraId="6555888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1D64D208"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Veterinario, veterinario especialista</w:t>
            </w:r>
          </w:p>
        </w:tc>
      </w:tr>
      <w:tr w:rsidR="008E5CFF" w:rsidRPr="00A91A59" w14:paraId="08847B42" w14:textId="77777777">
        <w:trPr>
          <w:trHeight w:val="795"/>
          <w:jc w:val="center"/>
        </w:trPr>
        <w:tc>
          <w:tcPr>
            <w:tcW w:w="3224" w:type="dxa"/>
            <w:shd w:val="clear" w:color="auto" w:fill="D9D9D9"/>
          </w:tcPr>
          <w:p w14:paraId="3513BC82" w14:textId="77777777" w:rsidR="008E5CFF" w:rsidRPr="00A91A59" w:rsidRDefault="008E5CFF" w:rsidP="004556C2">
            <w:pPr>
              <w:spacing w:line="360" w:lineRule="auto"/>
              <w:jc w:val="both"/>
              <w:rPr>
                <w:rFonts w:ascii="Arial" w:eastAsia="Arial" w:hAnsi="Arial" w:cs="Arial"/>
              </w:rPr>
            </w:pPr>
          </w:p>
          <w:p w14:paraId="5133A735"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45A2903E"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Registrar en bitácora las solicitudes relacionadas con el tratamiento de datos personales de los tutores de animales.</w:t>
            </w:r>
          </w:p>
        </w:tc>
      </w:tr>
      <w:tr w:rsidR="008E5CFF" w:rsidRPr="00A91A59" w14:paraId="33361F93" w14:textId="77777777">
        <w:trPr>
          <w:trHeight w:val="795"/>
          <w:jc w:val="center"/>
        </w:trPr>
        <w:tc>
          <w:tcPr>
            <w:tcW w:w="3224" w:type="dxa"/>
            <w:shd w:val="clear" w:color="auto" w:fill="D9D9D9"/>
          </w:tcPr>
          <w:p w14:paraId="5D79598F" w14:textId="77777777" w:rsidR="008E5CFF" w:rsidRPr="00A91A59" w:rsidRDefault="008E5CFF" w:rsidP="004556C2">
            <w:pPr>
              <w:spacing w:line="360" w:lineRule="auto"/>
              <w:jc w:val="both"/>
              <w:rPr>
                <w:rFonts w:ascii="Arial" w:eastAsia="Arial" w:hAnsi="Arial" w:cs="Arial"/>
              </w:rPr>
            </w:pPr>
          </w:p>
          <w:p w14:paraId="136DA0D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6FBFFC12"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 tutor de un animal o el personal de la clínica ha solicitado acceso, modificación, cancelación o bloqueo de datos personales.</w:t>
            </w:r>
          </w:p>
        </w:tc>
      </w:tr>
      <w:tr w:rsidR="008E5CFF" w:rsidRPr="00A91A59" w14:paraId="078A5098" w14:textId="77777777">
        <w:trPr>
          <w:trHeight w:val="795"/>
          <w:jc w:val="center"/>
        </w:trPr>
        <w:tc>
          <w:tcPr>
            <w:tcW w:w="3224" w:type="dxa"/>
            <w:shd w:val="clear" w:color="auto" w:fill="D9D9D9"/>
          </w:tcPr>
          <w:p w14:paraId="3E660692" w14:textId="77777777" w:rsidR="008E5CFF" w:rsidRPr="00A91A59" w:rsidRDefault="008E5CFF" w:rsidP="004556C2">
            <w:pPr>
              <w:spacing w:line="360" w:lineRule="auto"/>
              <w:jc w:val="both"/>
              <w:rPr>
                <w:rFonts w:ascii="Arial" w:eastAsia="Arial" w:hAnsi="Arial" w:cs="Arial"/>
              </w:rPr>
            </w:pPr>
          </w:p>
          <w:p w14:paraId="6B16E368"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681EFAD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El actor registra manualmente en la bitácora todas las acciones relacionadas con solicitudes sobre datos personales.</w:t>
            </w:r>
          </w:p>
        </w:tc>
      </w:tr>
      <w:tr w:rsidR="008E5CFF" w:rsidRPr="00A91A59" w14:paraId="74E1A275" w14:textId="77777777">
        <w:trPr>
          <w:trHeight w:val="795"/>
          <w:jc w:val="center"/>
        </w:trPr>
        <w:tc>
          <w:tcPr>
            <w:tcW w:w="3224" w:type="dxa"/>
            <w:shd w:val="clear" w:color="auto" w:fill="D9D9D9"/>
          </w:tcPr>
          <w:p w14:paraId="60429110" w14:textId="77777777" w:rsidR="008E5CFF" w:rsidRPr="00A91A59" w:rsidRDefault="008E5CFF" w:rsidP="004556C2">
            <w:pPr>
              <w:spacing w:line="360" w:lineRule="auto"/>
              <w:jc w:val="both"/>
              <w:rPr>
                <w:rFonts w:ascii="Arial" w:eastAsia="Arial" w:hAnsi="Arial" w:cs="Arial"/>
              </w:rPr>
            </w:pPr>
          </w:p>
          <w:p w14:paraId="74C3F55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1CA8055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La bitácora se actualiza con la solicitud, incluyendo fecha, hora, tipo de solicitud y su resolución.</w:t>
            </w:r>
          </w:p>
        </w:tc>
      </w:tr>
      <w:tr w:rsidR="008E5CFF" w:rsidRPr="00A91A59" w14:paraId="793568FD" w14:textId="77777777">
        <w:trPr>
          <w:trHeight w:val="795"/>
          <w:jc w:val="center"/>
        </w:trPr>
        <w:tc>
          <w:tcPr>
            <w:tcW w:w="3224" w:type="dxa"/>
            <w:shd w:val="clear" w:color="auto" w:fill="D9D9D9"/>
          </w:tcPr>
          <w:p w14:paraId="0F226A21" w14:textId="77777777" w:rsidR="008E5CFF" w:rsidRPr="00A91A59" w:rsidRDefault="008E5CFF" w:rsidP="004556C2">
            <w:pPr>
              <w:spacing w:line="360" w:lineRule="auto"/>
              <w:jc w:val="both"/>
              <w:rPr>
                <w:rFonts w:ascii="Arial" w:eastAsia="Arial" w:hAnsi="Arial" w:cs="Arial"/>
              </w:rPr>
            </w:pPr>
          </w:p>
          <w:p w14:paraId="364E1EC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6DFF60E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Principal</w:t>
            </w:r>
          </w:p>
        </w:tc>
      </w:tr>
      <w:tr w:rsidR="008E5CFF" w:rsidRPr="00A91A59" w14:paraId="7A843B0A" w14:textId="77777777">
        <w:trPr>
          <w:trHeight w:val="525"/>
          <w:jc w:val="center"/>
        </w:trPr>
        <w:tc>
          <w:tcPr>
            <w:tcW w:w="8607" w:type="dxa"/>
            <w:gridSpan w:val="3"/>
            <w:shd w:val="clear" w:color="auto" w:fill="D9D9D9"/>
          </w:tcPr>
          <w:p w14:paraId="1109A17B" w14:textId="77777777" w:rsidR="008E5CFF" w:rsidRPr="00A91A59" w:rsidRDefault="008E5CFF" w:rsidP="004556C2">
            <w:pPr>
              <w:spacing w:line="360" w:lineRule="auto"/>
              <w:jc w:val="both"/>
              <w:rPr>
                <w:rFonts w:ascii="Arial" w:eastAsia="Arial" w:hAnsi="Arial" w:cs="Arial"/>
              </w:rPr>
            </w:pPr>
          </w:p>
          <w:p w14:paraId="3984B0FE"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3286DACA" w14:textId="77777777" w:rsidR="008E5CFF" w:rsidRPr="00A91A59" w:rsidRDefault="008E5CFF" w:rsidP="004556C2">
            <w:pPr>
              <w:spacing w:line="360" w:lineRule="auto"/>
              <w:jc w:val="both"/>
              <w:rPr>
                <w:rFonts w:ascii="Arial" w:eastAsia="Arial" w:hAnsi="Arial" w:cs="Arial"/>
              </w:rPr>
            </w:pPr>
          </w:p>
        </w:tc>
      </w:tr>
      <w:tr w:rsidR="008E5CFF" w:rsidRPr="00A91A59" w14:paraId="5D2A9B9C" w14:textId="77777777">
        <w:trPr>
          <w:trHeight w:val="600"/>
          <w:jc w:val="center"/>
        </w:trPr>
        <w:tc>
          <w:tcPr>
            <w:tcW w:w="4319" w:type="dxa"/>
            <w:gridSpan w:val="2"/>
            <w:shd w:val="clear" w:color="auto" w:fill="D9D9D9"/>
          </w:tcPr>
          <w:p w14:paraId="3DD9EFA9" w14:textId="77777777" w:rsidR="008E5CFF" w:rsidRPr="00A91A59" w:rsidRDefault="008E5CFF" w:rsidP="004556C2">
            <w:pPr>
              <w:spacing w:line="360" w:lineRule="auto"/>
              <w:jc w:val="both"/>
              <w:rPr>
                <w:rFonts w:ascii="Arial" w:eastAsia="Arial" w:hAnsi="Arial" w:cs="Arial"/>
              </w:rPr>
            </w:pPr>
          </w:p>
          <w:p w14:paraId="6CCBF82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Acción de los Actores </w:t>
            </w:r>
          </w:p>
          <w:p w14:paraId="67FB5D6F" w14:textId="77777777" w:rsidR="008E5CFF" w:rsidRPr="00A91A59" w:rsidRDefault="008E5CFF" w:rsidP="004556C2">
            <w:pPr>
              <w:spacing w:line="360" w:lineRule="auto"/>
              <w:jc w:val="both"/>
              <w:rPr>
                <w:rFonts w:ascii="Arial" w:eastAsia="Arial" w:hAnsi="Arial" w:cs="Arial"/>
              </w:rPr>
            </w:pPr>
          </w:p>
        </w:tc>
        <w:tc>
          <w:tcPr>
            <w:tcW w:w="4288" w:type="dxa"/>
            <w:shd w:val="clear" w:color="auto" w:fill="D9D9D9"/>
          </w:tcPr>
          <w:p w14:paraId="313C5BF1" w14:textId="77777777" w:rsidR="008E5CFF" w:rsidRPr="00A91A59" w:rsidRDefault="008E5CFF" w:rsidP="004556C2">
            <w:pPr>
              <w:spacing w:line="360" w:lineRule="auto"/>
              <w:jc w:val="both"/>
              <w:rPr>
                <w:rFonts w:ascii="Arial" w:eastAsia="Arial" w:hAnsi="Arial" w:cs="Arial"/>
              </w:rPr>
            </w:pPr>
          </w:p>
          <w:p w14:paraId="73A0069D"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32FBE5DB" w14:textId="77777777">
        <w:trPr>
          <w:trHeight w:val="600"/>
          <w:jc w:val="center"/>
        </w:trPr>
        <w:tc>
          <w:tcPr>
            <w:tcW w:w="4319" w:type="dxa"/>
            <w:gridSpan w:val="2"/>
            <w:shd w:val="clear" w:color="auto" w:fill="auto"/>
          </w:tcPr>
          <w:p w14:paraId="46A0A323"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1. Registra una solicitud relacionada con datos personales.</w:t>
            </w:r>
          </w:p>
          <w:p w14:paraId="1B9F4C09" w14:textId="77777777" w:rsidR="008E5CFF" w:rsidRPr="00A91A59" w:rsidRDefault="008E5CFF" w:rsidP="004556C2">
            <w:pPr>
              <w:spacing w:line="360" w:lineRule="auto"/>
              <w:jc w:val="both"/>
              <w:rPr>
                <w:rFonts w:ascii="Arial" w:eastAsia="Arial" w:hAnsi="Arial" w:cs="Arial"/>
              </w:rPr>
            </w:pPr>
          </w:p>
          <w:p w14:paraId="4934B256" w14:textId="77777777" w:rsidR="008E5CFF" w:rsidRPr="00A91A59" w:rsidRDefault="008E5CFF" w:rsidP="004556C2">
            <w:pPr>
              <w:spacing w:line="360" w:lineRule="auto"/>
              <w:jc w:val="both"/>
              <w:rPr>
                <w:rFonts w:ascii="Arial" w:eastAsia="Arial" w:hAnsi="Arial" w:cs="Arial"/>
              </w:rPr>
            </w:pPr>
          </w:p>
          <w:p w14:paraId="05AA6882"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3.Actualiza el estado de la solicitud si corresponde</w:t>
            </w:r>
          </w:p>
        </w:tc>
        <w:tc>
          <w:tcPr>
            <w:tcW w:w="4288" w:type="dxa"/>
            <w:shd w:val="clear" w:color="auto" w:fill="auto"/>
          </w:tcPr>
          <w:p w14:paraId="7577FFD7"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2.El sistema almacena la acción indicando fecha, hora, tipo de solicitud y la resolución adoptada.</w:t>
            </w:r>
          </w:p>
          <w:p w14:paraId="179ED94A" w14:textId="77777777" w:rsidR="008E5CFF" w:rsidRPr="00A91A59" w:rsidRDefault="008E5CFF" w:rsidP="004556C2">
            <w:pPr>
              <w:spacing w:line="360" w:lineRule="auto"/>
              <w:jc w:val="both"/>
              <w:rPr>
                <w:rFonts w:ascii="Arial" w:eastAsia="Arial" w:hAnsi="Arial" w:cs="Arial"/>
              </w:rPr>
            </w:pPr>
          </w:p>
          <w:p w14:paraId="44029ADD"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4.Actualiza automáticamente la bitácora con los cambios realizados</w:t>
            </w:r>
          </w:p>
        </w:tc>
      </w:tr>
    </w:tbl>
    <w:p w14:paraId="04ADC6AC" w14:textId="0F9EC2C4" w:rsidR="008E5CFF"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8526C29" w14:textId="238A3AF0" w:rsid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52C12CD3" w14:textId="347F2160"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3E3C3DF6" w14:textId="2FD09B01" w:rsidR="0067007F" w:rsidRPr="00A91A59" w:rsidRDefault="00BA5FAB" w:rsidP="00600A01">
      <w:pPr>
        <w:spacing w:after="0" w:line="360" w:lineRule="auto"/>
        <w:ind w:left="426"/>
        <w:jc w:val="both"/>
        <w:rPr>
          <w:rFonts w:ascii="Arial" w:hAnsi="Arial" w:cs="Arial"/>
        </w:rPr>
      </w:pPr>
      <w:r w:rsidRPr="23E7B3ED">
        <w:rPr>
          <w:rFonts w:ascii="Arial" w:hAnsi="Arial" w:cs="Arial"/>
        </w:rPr>
        <w:lastRenderedPageBreak/>
        <w:t xml:space="preserve">Tabla </w:t>
      </w:r>
      <w:r w:rsidR="51B38343" w:rsidRPr="51B38343">
        <w:rPr>
          <w:rFonts w:ascii="Arial" w:hAnsi="Arial" w:cs="Arial"/>
        </w:rPr>
        <w:t>5</w:t>
      </w:r>
      <w:r w:rsidR="4C5CACDC" w:rsidRPr="23E7B3ED">
        <w:rPr>
          <w:rFonts w:ascii="Arial" w:hAnsi="Arial" w:cs="Arial"/>
        </w:rPr>
        <w:t>.</w:t>
      </w:r>
      <w:r w:rsidR="54340040" w:rsidRPr="23E7B3ED">
        <w:rPr>
          <w:rFonts w:ascii="Arial" w:hAnsi="Arial" w:cs="Arial"/>
        </w:rPr>
        <w:t>31</w:t>
      </w:r>
      <w:r w:rsidRPr="23E7B3ED">
        <w:rPr>
          <w:rFonts w:ascii="Arial" w:hAnsi="Arial" w:cs="Arial"/>
        </w:rPr>
        <w:t>: Fotografía del paciente. Asocia una imagen al perfil del animal para identificación visual rápida.</w:t>
      </w:r>
    </w:p>
    <w:p w14:paraId="710AFA08" w14:textId="1C75A98C" w:rsidR="00600A01" w:rsidRDefault="00600A01" w:rsidP="00600A01">
      <w:pPr>
        <w:pStyle w:val="Casosdeuso"/>
      </w:pPr>
      <w:bookmarkStart w:id="143" w:name="_Toc20111195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31</w:t>
      </w:r>
      <w:r w:rsidR="009E79A0">
        <w:fldChar w:fldCharType="end"/>
      </w:r>
      <w:r>
        <w:t xml:space="preserve"> </w:t>
      </w:r>
      <w:r w:rsidRPr="00112C69">
        <w:t>Tabla de Caso de Uso 31</w:t>
      </w:r>
      <w:bookmarkEnd w:id="143"/>
    </w:p>
    <w:tbl>
      <w:tblPr>
        <w:tblStyle w:val="affffffffff5"/>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337E4EF7" w14:textId="77777777">
        <w:trPr>
          <w:trHeight w:val="600"/>
          <w:jc w:val="center"/>
        </w:trPr>
        <w:tc>
          <w:tcPr>
            <w:tcW w:w="3224" w:type="dxa"/>
            <w:shd w:val="clear" w:color="auto" w:fill="D9D9D9"/>
          </w:tcPr>
          <w:p w14:paraId="6063F2AA" w14:textId="77777777" w:rsidR="008E5CFF" w:rsidRPr="00A91A59" w:rsidRDefault="00BA5FAB" w:rsidP="004556C2">
            <w:pPr>
              <w:spacing w:before="240" w:after="240" w:line="360" w:lineRule="auto"/>
              <w:jc w:val="both"/>
              <w:rPr>
                <w:rFonts w:ascii="Arial" w:eastAsia="Arial" w:hAnsi="Arial" w:cs="Arial"/>
              </w:rPr>
            </w:pPr>
            <w:r w:rsidRPr="00A91A59">
              <w:rPr>
                <w:rFonts w:ascii="Arial" w:eastAsia="Arial" w:hAnsi="Arial" w:cs="Arial"/>
              </w:rPr>
              <w:t>Casos de Uso N° 31</w:t>
            </w:r>
          </w:p>
        </w:tc>
        <w:tc>
          <w:tcPr>
            <w:tcW w:w="5383" w:type="dxa"/>
            <w:gridSpan w:val="2"/>
          </w:tcPr>
          <w:p w14:paraId="75615ECA"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Subiendo fotografía del paciente para su identificación.</w:t>
            </w:r>
          </w:p>
        </w:tc>
      </w:tr>
      <w:tr w:rsidR="008E5CFF" w:rsidRPr="00A91A59" w14:paraId="74DE6F67" w14:textId="77777777">
        <w:trPr>
          <w:trHeight w:val="795"/>
          <w:jc w:val="center"/>
        </w:trPr>
        <w:tc>
          <w:tcPr>
            <w:tcW w:w="3224" w:type="dxa"/>
            <w:shd w:val="clear" w:color="auto" w:fill="D9D9D9"/>
          </w:tcPr>
          <w:p w14:paraId="0FA81CA5" w14:textId="77777777" w:rsidR="008E5CFF" w:rsidRPr="00A91A59" w:rsidRDefault="008E5CFF" w:rsidP="004556C2">
            <w:pPr>
              <w:spacing w:line="360" w:lineRule="auto"/>
              <w:jc w:val="both"/>
              <w:rPr>
                <w:rFonts w:ascii="Arial" w:eastAsia="Arial" w:hAnsi="Arial" w:cs="Arial"/>
              </w:rPr>
            </w:pPr>
          </w:p>
          <w:p w14:paraId="3F5FA14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52BB41F7"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Veterinario, veterinario especialista</w:t>
            </w:r>
          </w:p>
        </w:tc>
      </w:tr>
      <w:tr w:rsidR="008E5CFF" w:rsidRPr="00A91A59" w14:paraId="6B302DCD" w14:textId="77777777">
        <w:trPr>
          <w:trHeight w:val="795"/>
          <w:jc w:val="center"/>
        </w:trPr>
        <w:tc>
          <w:tcPr>
            <w:tcW w:w="3224" w:type="dxa"/>
            <w:shd w:val="clear" w:color="auto" w:fill="D9D9D9"/>
          </w:tcPr>
          <w:p w14:paraId="1464B7FC" w14:textId="77777777" w:rsidR="008E5CFF" w:rsidRPr="00A91A59" w:rsidRDefault="008E5CFF" w:rsidP="004556C2">
            <w:pPr>
              <w:spacing w:line="360" w:lineRule="auto"/>
              <w:jc w:val="both"/>
              <w:rPr>
                <w:rFonts w:ascii="Arial" w:eastAsia="Arial" w:hAnsi="Arial" w:cs="Arial"/>
              </w:rPr>
            </w:pPr>
          </w:p>
          <w:p w14:paraId="76F2F1D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6135E21C"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Sube fotografía del paciente para su identificación.</w:t>
            </w:r>
          </w:p>
        </w:tc>
      </w:tr>
      <w:tr w:rsidR="008E5CFF" w:rsidRPr="00A91A59" w14:paraId="19B2DE4E" w14:textId="77777777">
        <w:trPr>
          <w:trHeight w:val="795"/>
          <w:jc w:val="center"/>
        </w:trPr>
        <w:tc>
          <w:tcPr>
            <w:tcW w:w="3224" w:type="dxa"/>
            <w:shd w:val="clear" w:color="auto" w:fill="D9D9D9"/>
          </w:tcPr>
          <w:p w14:paraId="325A0550" w14:textId="77777777" w:rsidR="008E5CFF" w:rsidRPr="00A91A59" w:rsidRDefault="008E5CFF" w:rsidP="004556C2">
            <w:pPr>
              <w:spacing w:line="360" w:lineRule="auto"/>
              <w:jc w:val="both"/>
              <w:rPr>
                <w:rFonts w:ascii="Arial" w:eastAsia="Arial" w:hAnsi="Arial" w:cs="Arial"/>
              </w:rPr>
            </w:pPr>
          </w:p>
          <w:p w14:paraId="428AA102"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5B4FA67D"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Tener un paciente registrado en el sistema.</w:t>
            </w:r>
          </w:p>
        </w:tc>
      </w:tr>
      <w:tr w:rsidR="008E5CFF" w:rsidRPr="00A91A59" w14:paraId="6759EF8A" w14:textId="77777777">
        <w:trPr>
          <w:trHeight w:val="795"/>
          <w:jc w:val="center"/>
        </w:trPr>
        <w:tc>
          <w:tcPr>
            <w:tcW w:w="3224" w:type="dxa"/>
            <w:shd w:val="clear" w:color="auto" w:fill="D9D9D9"/>
          </w:tcPr>
          <w:p w14:paraId="7E072874" w14:textId="77777777" w:rsidR="008E5CFF" w:rsidRPr="00A91A59" w:rsidRDefault="008E5CFF" w:rsidP="004556C2">
            <w:pPr>
              <w:spacing w:line="360" w:lineRule="auto"/>
              <w:jc w:val="both"/>
              <w:rPr>
                <w:rFonts w:ascii="Arial" w:eastAsia="Arial" w:hAnsi="Arial" w:cs="Arial"/>
              </w:rPr>
            </w:pPr>
          </w:p>
          <w:p w14:paraId="73A7ED5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0C48FE8C"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El actor carga una imagen clara del paciente para facilitar su identificación visual.</w:t>
            </w:r>
          </w:p>
        </w:tc>
      </w:tr>
      <w:tr w:rsidR="008E5CFF" w:rsidRPr="00A91A59" w14:paraId="4F9D99AE" w14:textId="77777777">
        <w:trPr>
          <w:trHeight w:val="795"/>
          <w:jc w:val="center"/>
        </w:trPr>
        <w:tc>
          <w:tcPr>
            <w:tcW w:w="3224" w:type="dxa"/>
            <w:shd w:val="clear" w:color="auto" w:fill="D9D9D9"/>
          </w:tcPr>
          <w:p w14:paraId="00476132" w14:textId="77777777" w:rsidR="008E5CFF" w:rsidRPr="00A91A59" w:rsidRDefault="008E5CFF" w:rsidP="004556C2">
            <w:pPr>
              <w:spacing w:line="360" w:lineRule="auto"/>
              <w:jc w:val="both"/>
              <w:rPr>
                <w:rFonts w:ascii="Arial" w:eastAsia="Arial" w:hAnsi="Arial" w:cs="Arial"/>
              </w:rPr>
            </w:pPr>
          </w:p>
          <w:p w14:paraId="4D686965"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39A0244E"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La imagen queda asociada al perfil del paciente.</w:t>
            </w:r>
          </w:p>
        </w:tc>
      </w:tr>
      <w:tr w:rsidR="008E5CFF" w:rsidRPr="00A91A59" w14:paraId="1116F22C" w14:textId="77777777">
        <w:trPr>
          <w:trHeight w:val="795"/>
          <w:jc w:val="center"/>
        </w:trPr>
        <w:tc>
          <w:tcPr>
            <w:tcW w:w="3224" w:type="dxa"/>
            <w:shd w:val="clear" w:color="auto" w:fill="D9D9D9"/>
          </w:tcPr>
          <w:p w14:paraId="6C1D7DC7" w14:textId="77777777" w:rsidR="008E5CFF" w:rsidRPr="00A91A59" w:rsidRDefault="008E5CFF" w:rsidP="004556C2">
            <w:pPr>
              <w:spacing w:line="360" w:lineRule="auto"/>
              <w:jc w:val="both"/>
              <w:rPr>
                <w:rFonts w:ascii="Arial" w:eastAsia="Arial" w:hAnsi="Arial" w:cs="Arial"/>
              </w:rPr>
            </w:pPr>
          </w:p>
          <w:p w14:paraId="426F25C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3D08AE63"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Terciario</w:t>
            </w:r>
          </w:p>
        </w:tc>
      </w:tr>
      <w:tr w:rsidR="008E5CFF" w:rsidRPr="00A91A59" w14:paraId="00E69DC4" w14:textId="77777777">
        <w:trPr>
          <w:trHeight w:val="525"/>
          <w:jc w:val="center"/>
        </w:trPr>
        <w:tc>
          <w:tcPr>
            <w:tcW w:w="8607" w:type="dxa"/>
            <w:gridSpan w:val="3"/>
            <w:shd w:val="clear" w:color="auto" w:fill="D9D9D9"/>
          </w:tcPr>
          <w:p w14:paraId="38552C2B" w14:textId="77777777" w:rsidR="008E5CFF" w:rsidRPr="00A91A59" w:rsidRDefault="008E5CFF" w:rsidP="004556C2">
            <w:pPr>
              <w:spacing w:line="360" w:lineRule="auto"/>
              <w:jc w:val="both"/>
              <w:rPr>
                <w:rFonts w:ascii="Arial" w:eastAsia="Arial" w:hAnsi="Arial" w:cs="Arial"/>
              </w:rPr>
            </w:pPr>
          </w:p>
          <w:p w14:paraId="368C519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40225A15" w14:textId="77777777" w:rsidR="008E5CFF" w:rsidRPr="00A91A59" w:rsidRDefault="008E5CFF" w:rsidP="004556C2">
            <w:pPr>
              <w:spacing w:line="360" w:lineRule="auto"/>
              <w:jc w:val="both"/>
              <w:rPr>
                <w:rFonts w:ascii="Arial" w:eastAsia="Arial" w:hAnsi="Arial" w:cs="Arial"/>
              </w:rPr>
            </w:pPr>
          </w:p>
        </w:tc>
      </w:tr>
      <w:tr w:rsidR="008E5CFF" w:rsidRPr="00A91A59" w14:paraId="04F7C06B" w14:textId="77777777">
        <w:trPr>
          <w:trHeight w:val="600"/>
          <w:jc w:val="center"/>
        </w:trPr>
        <w:tc>
          <w:tcPr>
            <w:tcW w:w="4319" w:type="dxa"/>
            <w:gridSpan w:val="2"/>
            <w:shd w:val="clear" w:color="auto" w:fill="D9D9D9"/>
          </w:tcPr>
          <w:p w14:paraId="2A3F1C48" w14:textId="77777777" w:rsidR="008E5CFF" w:rsidRPr="00A91A59" w:rsidRDefault="008E5CFF" w:rsidP="004556C2">
            <w:pPr>
              <w:spacing w:line="360" w:lineRule="auto"/>
              <w:jc w:val="both"/>
              <w:rPr>
                <w:rFonts w:ascii="Arial" w:eastAsia="Arial" w:hAnsi="Arial" w:cs="Arial"/>
              </w:rPr>
            </w:pPr>
          </w:p>
          <w:p w14:paraId="522CB2D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Acción de los Actores </w:t>
            </w:r>
          </w:p>
          <w:p w14:paraId="17D6191F" w14:textId="77777777" w:rsidR="008E5CFF" w:rsidRPr="00A91A59" w:rsidRDefault="008E5CFF" w:rsidP="004556C2">
            <w:pPr>
              <w:spacing w:line="360" w:lineRule="auto"/>
              <w:jc w:val="both"/>
              <w:rPr>
                <w:rFonts w:ascii="Arial" w:eastAsia="Arial" w:hAnsi="Arial" w:cs="Arial"/>
              </w:rPr>
            </w:pPr>
          </w:p>
        </w:tc>
        <w:tc>
          <w:tcPr>
            <w:tcW w:w="4288" w:type="dxa"/>
            <w:shd w:val="clear" w:color="auto" w:fill="D9D9D9"/>
          </w:tcPr>
          <w:p w14:paraId="0B8E73CF" w14:textId="77777777" w:rsidR="008E5CFF" w:rsidRPr="00A91A59" w:rsidRDefault="008E5CFF" w:rsidP="004556C2">
            <w:pPr>
              <w:spacing w:line="360" w:lineRule="auto"/>
              <w:jc w:val="both"/>
              <w:rPr>
                <w:rFonts w:ascii="Arial" w:eastAsia="Arial" w:hAnsi="Arial" w:cs="Arial"/>
              </w:rPr>
            </w:pPr>
          </w:p>
          <w:p w14:paraId="72FD92DB"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4E1F90ED" w14:textId="77777777">
        <w:trPr>
          <w:trHeight w:val="600"/>
          <w:jc w:val="center"/>
        </w:trPr>
        <w:tc>
          <w:tcPr>
            <w:tcW w:w="4319" w:type="dxa"/>
            <w:gridSpan w:val="2"/>
            <w:shd w:val="clear" w:color="auto" w:fill="auto"/>
          </w:tcPr>
          <w:p w14:paraId="2F9D68DE" w14:textId="68D6406B"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1. Selecciona la opción para subir </w:t>
            </w:r>
            <w:r w:rsidR="008504A7" w:rsidRPr="00A91A59">
              <w:rPr>
                <w:rFonts w:ascii="Arial" w:eastAsia="Arial" w:hAnsi="Arial" w:cs="Arial"/>
              </w:rPr>
              <w:t>fotografía</w:t>
            </w:r>
            <w:r w:rsidRPr="00A91A59">
              <w:rPr>
                <w:rFonts w:ascii="Arial" w:eastAsia="Arial" w:hAnsi="Arial" w:cs="Arial"/>
              </w:rPr>
              <w:t>.</w:t>
            </w:r>
          </w:p>
          <w:p w14:paraId="44CCD5A1" w14:textId="77777777" w:rsidR="008E5CFF" w:rsidRPr="00A91A59" w:rsidRDefault="008E5CFF" w:rsidP="004556C2">
            <w:pPr>
              <w:spacing w:line="360" w:lineRule="auto"/>
              <w:jc w:val="both"/>
              <w:rPr>
                <w:rFonts w:ascii="Arial" w:eastAsia="Arial" w:hAnsi="Arial" w:cs="Arial"/>
              </w:rPr>
            </w:pPr>
          </w:p>
          <w:p w14:paraId="012C582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3. Sube la imagen.</w:t>
            </w:r>
          </w:p>
        </w:tc>
        <w:tc>
          <w:tcPr>
            <w:tcW w:w="4288" w:type="dxa"/>
            <w:shd w:val="clear" w:color="auto" w:fill="auto"/>
          </w:tcPr>
          <w:p w14:paraId="1D3FBC9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2. El sistema muestra el campo para recargar imagen.</w:t>
            </w:r>
          </w:p>
          <w:p w14:paraId="3133E66C" w14:textId="77777777" w:rsidR="008E5CFF" w:rsidRPr="00A91A59" w:rsidRDefault="008E5CFF" w:rsidP="004556C2">
            <w:pPr>
              <w:spacing w:line="360" w:lineRule="auto"/>
              <w:jc w:val="both"/>
              <w:rPr>
                <w:rFonts w:ascii="Arial" w:eastAsia="Arial" w:hAnsi="Arial" w:cs="Arial"/>
              </w:rPr>
            </w:pPr>
          </w:p>
          <w:p w14:paraId="2F1B873A"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4. El sistema guarda la imagen y asociándola al perfil del paciente.</w:t>
            </w:r>
          </w:p>
        </w:tc>
      </w:tr>
    </w:tbl>
    <w:p w14:paraId="2C07B5EB" w14:textId="46223946" w:rsidR="008E5CFF" w:rsidRPr="00862FBB" w:rsidRDefault="00BA5FAB" w:rsidP="00862FBB">
      <w:pPr>
        <w:spacing w:before="240" w:after="240" w:line="360" w:lineRule="auto"/>
        <w:ind w:left="1440"/>
        <w:jc w:val="right"/>
        <w:rPr>
          <w:rFonts w:ascii="Arial" w:eastAsia="Arial" w:hAnsi="Arial" w:cs="Arial"/>
          <w:i/>
          <w:iCs/>
          <w:color w:val="000000" w:themeColor="text1"/>
          <w:sz w:val="22"/>
          <w:szCs w:val="22"/>
        </w:rPr>
      </w:pPr>
      <w:r w:rsidRPr="00A91A59">
        <w:rPr>
          <w:rFonts w:ascii="Arial" w:hAnsi="Arial" w:cs="Arial"/>
        </w:rPr>
        <w:lastRenderedPageBreak/>
        <w:t xml:space="preserve"> </w:t>
      </w:r>
      <w:r w:rsidR="00862FBB"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4F2C18D7" w14:textId="21210B37" w:rsidR="0067007F" w:rsidRPr="00A91A59" w:rsidRDefault="00BA5FAB" w:rsidP="008F4148">
      <w:pPr>
        <w:spacing w:after="0"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272BF45D" w:rsidRPr="23E7B3ED">
        <w:rPr>
          <w:rFonts w:ascii="Arial" w:hAnsi="Arial" w:cs="Arial"/>
        </w:rPr>
        <w:t>.</w:t>
      </w:r>
      <w:r w:rsidRPr="23E7B3ED">
        <w:rPr>
          <w:rFonts w:ascii="Arial" w:hAnsi="Arial" w:cs="Arial"/>
        </w:rPr>
        <w:t>3</w:t>
      </w:r>
      <w:r w:rsidR="0C0069EA" w:rsidRPr="23E7B3ED">
        <w:rPr>
          <w:rFonts w:ascii="Arial" w:hAnsi="Arial" w:cs="Arial"/>
        </w:rPr>
        <w:t>2</w:t>
      </w:r>
      <w:r w:rsidRPr="23E7B3ED">
        <w:rPr>
          <w:rFonts w:ascii="Arial" w:hAnsi="Arial" w:cs="Arial"/>
        </w:rPr>
        <w:t>: Antecedentes médicos externos. Adjunta documentos PDF o imágenes de historiales previos provenientes de otras clínicas.</w:t>
      </w:r>
    </w:p>
    <w:p w14:paraId="22D6DB27" w14:textId="55C4A40D" w:rsidR="008F4148" w:rsidRDefault="008F4148" w:rsidP="008F4148">
      <w:pPr>
        <w:pStyle w:val="Casosdeuso"/>
      </w:pPr>
      <w:bookmarkStart w:id="144" w:name="_Toc201111954"/>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32</w:t>
      </w:r>
      <w:r w:rsidR="009E79A0">
        <w:fldChar w:fldCharType="end"/>
      </w:r>
      <w:r>
        <w:t xml:space="preserve"> </w:t>
      </w:r>
      <w:r w:rsidRPr="003708D9">
        <w:t>Tabla de Caso de Uso 32</w:t>
      </w:r>
      <w:bookmarkEnd w:id="144"/>
    </w:p>
    <w:tbl>
      <w:tblPr>
        <w:tblStyle w:val="affffffffff6"/>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8E5CFF" w:rsidRPr="00A91A59" w14:paraId="5FD85055" w14:textId="77777777">
        <w:trPr>
          <w:trHeight w:val="570"/>
          <w:jc w:val="center"/>
        </w:trPr>
        <w:tc>
          <w:tcPr>
            <w:tcW w:w="3224" w:type="dxa"/>
            <w:shd w:val="clear" w:color="auto" w:fill="D9D9D9"/>
          </w:tcPr>
          <w:p w14:paraId="699FEBBB" w14:textId="77777777" w:rsidR="008E5CFF" w:rsidRPr="00A91A59" w:rsidRDefault="00BA5FAB" w:rsidP="004556C2">
            <w:pPr>
              <w:spacing w:before="240" w:after="240" w:line="360" w:lineRule="auto"/>
              <w:jc w:val="both"/>
              <w:rPr>
                <w:rFonts w:ascii="Arial" w:eastAsia="Arial" w:hAnsi="Arial" w:cs="Arial"/>
              </w:rPr>
            </w:pPr>
            <w:r w:rsidRPr="00A91A59">
              <w:rPr>
                <w:rFonts w:ascii="Arial" w:eastAsia="Arial" w:hAnsi="Arial" w:cs="Arial"/>
              </w:rPr>
              <w:t xml:space="preserve">Casos de Uso </w:t>
            </w:r>
            <w:r w:rsidRPr="00A91A59">
              <w:rPr>
                <w:rFonts w:ascii="Arial" w:eastAsia="Arial" w:hAnsi="Arial" w:cs="Arial"/>
                <w:bCs/>
              </w:rPr>
              <w:t>N° 32</w:t>
            </w:r>
          </w:p>
        </w:tc>
        <w:tc>
          <w:tcPr>
            <w:tcW w:w="5383" w:type="dxa"/>
            <w:gridSpan w:val="2"/>
          </w:tcPr>
          <w:p w14:paraId="372349F0"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Cargando antecedentes médicos previos de un paciente.</w:t>
            </w:r>
          </w:p>
        </w:tc>
      </w:tr>
      <w:tr w:rsidR="008E5CFF" w:rsidRPr="00A91A59" w14:paraId="5F2F6B5E" w14:textId="77777777">
        <w:trPr>
          <w:trHeight w:val="795"/>
          <w:jc w:val="center"/>
        </w:trPr>
        <w:tc>
          <w:tcPr>
            <w:tcW w:w="3224" w:type="dxa"/>
            <w:shd w:val="clear" w:color="auto" w:fill="D9D9D9"/>
          </w:tcPr>
          <w:p w14:paraId="088EA60C" w14:textId="77777777" w:rsidR="008E5CFF" w:rsidRPr="00A91A59" w:rsidRDefault="008E5CFF" w:rsidP="004556C2">
            <w:pPr>
              <w:spacing w:line="360" w:lineRule="auto"/>
              <w:jc w:val="both"/>
              <w:rPr>
                <w:rFonts w:ascii="Arial" w:eastAsia="Arial" w:hAnsi="Arial" w:cs="Arial"/>
              </w:rPr>
            </w:pPr>
          </w:p>
          <w:p w14:paraId="6384D3AD"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Actores</w:t>
            </w:r>
          </w:p>
        </w:tc>
        <w:tc>
          <w:tcPr>
            <w:tcW w:w="5383" w:type="dxa"/>
            <w:gridSpan w:val="2"/>
          </w:tcPr>
          <w:p w14:paraId="79B99253"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Veterinario, veterinario especialista</w:t>
            </w:r>
          </w:p>
        </w:tc>
      </w:tr>
      <w:tr w:rsidR="008E5CFF" w:rsidRPr="00A91A59" w14:paraId="46D5DE65" w14:textId="77777777">
        <w:trPr>
          <w:trHeight w:val="795"/>
          <w:jc w:val="center"/>
        </w:trPr>
        <w:tc>
          <w:tcPr>
            <w:tcW w:w="3224" w:type="dxa"/>
            <w:shd w:val="clear" w:color="auto" w:fill="D9D9D9"/>
          </w:tcPr>
          <w:p w14:paraId="3936E0AC" w14:textId="77777777" w:rsidR="008E5CFF" w:rsidRPr="00A91A59" w:rsidRDefault="008E5CFF" w:rsidP="004556C2">
            <w:pPr>
              <w:spacing w:line="360" w:lineRule="auto"/>
              <w:jc w:val="both"/>
              <w:rPr>
                <w:rFonts w:ascii="Arial" w:eastAsia="Arial" w:hAnsi="Arial" w:cs="Arial"/>
              </w:rPr>
            </w:pPr>
          </w:p>
          <w:p w14:paraId="0955F311"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Propósito </w:t>
            </w:r>
          </w:p>
        </w:tc>
        <w:tc>
          <w:tcPr>
            <w:tcW w:w="5383" w:type="dxa"/>
            <w:gridSpan w:val="2"/>
          </w:tcPr>
          <w:p w14:paraId="415A78B7"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Carga antecedentes médicos previos de un paciente.</w:t>
            </w:r>
          </w:p>
        </w:tc>
      </w:tr>
      <w:tr w:rsidR="008E5CFF" w:rsidRPr="00A91A59" w14:paraId="2B42A504" w14:textId="77777777">
        <w:trPr>
          <w:trHeight w:val="795"/>
          <w:jc w:val="center"/>
        </w:trPr>
        <w:tc>
          <w:tcPr>
            <w:tcW w:w="3224" w:type="dxa"/>
            <w:shd w:val="clear" w:color="auto" w:fill="D9D9D9"/>
          </w:tcPr>
          <w:p w14:paraId="15C1A156" w14:textId="77777777" w:rsidR="008E5CFF" w:rsidRPr="00A91A59" w:rsidRDefault="008E5CFF" w:rsidP="004556C2">
            <w:pPr>
              <w:spacing w:line="360" w:lineRule="auto"/>
              <w:jc w:val="both"/>
              <w:rPr>
                <w:rFonts w:ascii="Arial" w:eastAsia="Arial" w:hAnsi="Arial" w:cs="Arial"/>
              </w:rPr>
            </w:pPr>
          </w:p>
          <w:p w14:paraId="40570F2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Precondiciones</w:t>
            </w:r>
          </w:p>
        </w:tc>
        <w:tc>
          <w:tcPr>
            <w:tcW w:w="5383" w:type="dxa"/>
            <w:gridSpan w:val="2"/>
          </w:tcPr>
          <w:p w14:paraId="66ECF367"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Tener un paciente registrado en el sistema.</w:t>
            </w:r>
          </w:p>
        </w:tc>
      </w:tr>
      <w:tr w:rsidR="008E5CFF" w:rsidRPr="00A91A59" w14:paraId="3EFFABCB" w14:textId="77777777">
        <w:trPr>
          <w:trHeight w:val="795"/>
          <w:jc w:val="center"/>
        </w:trPr>
        <w:tc>
          <w:tcPr>
            <w:tcW w:w="3224" w:type="dxa"/>
            <w:shd w:val="clear" w:color="auto" w:fill="D9D9D9"/>
          </w:tcPr>
          <w:p w14:paraId="36C141D3" w14:textId="77777777" w:rsidR="008E5CFF" w:rsidRPr="00A91A59" w:rsidRDefault="008E5CFF" w:rsidP="004556C2">
            <w:pPr>
              <w:spacing w:line="360" w:lineRule="auto"/>
              <w:jc w:val="both"/>
              <w:rPr>
                <w:rFonts w:ascii="Arial" w:eastAsia="Arial" w:hAnsi="Arial" w:cs="Arial"/>
              </w:rPr>
            </w:pPr>
          </w:p>
          <w:p w14:paraId="2F071E6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Resumen</w:t>
            </w:r>
          </w:p>
        </w:tc>
        <w:tc>
          <w:tcPr>
            <w:tcW w:w="5383" w:type="dxa"/>
            <w:gridSpan w:val="2"/>
          </w:tcPr>
          <w:p w14:paraId="3F26650E"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El actor adjunta documentos médicos anteriores provenientes de otras clínicas.</w:t>
            </w:r>
          </w:p>
        </w:tc>
      </w:tr>
      <w:tr w:rsidR="008E5CFF" w:rsidRPr="00A91A59" w14:paraId="4E1B93AC" w14:textId="77777777">
        <w:trPr>
          <w:trHeight w:val="795"/>
          <w:jc w:val="center"/>
        </w:trPr>
        <w:tc>
          <w:tcPr>
            <w:tcW w:w="3224" w:type="dxa"/>
            <w:shd w:val="clear" w:color="auto" w:fill="D9D9D9"/>
          </w:tcPr>
          <w:p w14:paraId="716E5F30" w14:textId="77777777" w:rsidR="008E5CFF" w:rsidRPr="00A91A59" w:rsidRDefault="008E5CFF" w:rsidP="004556C2">
            <w:pPr>
              <w:spacing w:line="360" w:lineRule="auto"/>
              <w:jc w:val="both"/>
              <w:rPr>
                <w:rFonts w:ascii="Arial" w:eastAsia="Arial" w:hAnsi="Arial" w:cs="Arial"/>
              </w:rPr>
            </w:pPr>
          </w:p>
          <w:p w14:paraId="3246A97A"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Postcondiciones </w:t>
            </w:r>
          </w:p>
        </w:tc>
        <w:tc>
          <w:tcPr>
            <w:tcW w:w="5383" w:type="dxa"/>
            <w:gridSpan w:val="2"/>
          </w:tcPr>
          <w:p w14:paraId="5BE07CAB"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Los documentos quedan asociados al historial del paciente.</w:t>
            </w:r>
          </w:p>
        </w:tc>
      </w:tr>
      <w:tr w:rsidR="008E5CFF" w:rsidRPr="00A91A59" w14:paraId="7E6C9B0E" w14:textId="77777777">
        <w:trPr>
          <w:trHeight w:val="795"/>
          <w:jc w:val="center"/>
        </w:trPr>
        <w:tc>
          <w:tcPr>
            <w:tcW w:w="3224" w:type="dxa"/>
            <w:shd w:val="clear" w:color="auto" w:fill="D9D9D9"/>
          </w:tcPr>
          <w:p w14:paraId="12FD0860" w14:textId="77777777" w:rsidR="008E5CFF" w:rsidRPr="00A91A59" w:rsidRDefault="008E5CFF" w:rsidP="004556C2">
            <w:pPr>
              <w:spacing w:line="360" w:lineRule="auto"/>
              <w:jc w:val="both"/>
              <w:rPr>
                <w:rFonts w:ascii="Arial" w:eastAsia="Arial" w:hAnsi="Arial" w:cs="Arial"/>
              </w:rPr>
            </w:pPr>
          </w:p>
          <w:p w14:paraId="10370B04"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Tipos</w:t>
            </w:r>
          </w:p>
        </w:tc>
        <w:tc>
          <w:tcPr>
            <w:tcW w:w="5383" w:type="dxa"/>
            <w:gridSpan w:val="2"/>
          </w:tcPr>
          <w:p w14:paraId="2AAE5E83" w14:textId="77777777" w:rsidR="008E5CFF" w:rsidRPr="00A91A59" w:rsidRDefault="00BA5FAB" w:rsidP="004556C2">
            <w:pPr>
              <w:spacing w:line="360" w:lineRule="auto"/>
              <w:jc w:val="both"/>
              <w:rPr>
                <w:rFonts w:ascii="Arial" w:eastAsia="Times New Roman" w:hAnsi="Arial" w:cs="Arial"/>
              </w:rPr>
            </w:pPr>
            <w:r w:rsidRPr="00A91A59">
              <w:rPr>
                <w:rFonts w:ascii="Arial" w:eastAsia="Arial" w:hAnsi="Arial" w:cs="Arial"/>
              </w:rPr>
              <w:t>Secundario</w:t>
            </w:r>
          </w:p>
        </w:tc>
      </w:tr>
      <w:tr w:rsidR="008E5CFF" w:rsidRPr="00A91A59" w14:paraId="7B964306" w14:textId="77777777">
        <w:trPr>
          <w:trHeight w:val="525"/>
          <w:jc w:val="center"/>
        </w:trPr>
        <w:tc>
          <w:tcPr>
            <w:tcW w:w="8607" w:type="dxa"/>
            <w:gridSpan w:val="3"/>
            <w:shd w:val="clear" w:color="auto" w:fill="D9D9D9"/>
          </w:tcPr>
          <w:p w14:paraId="278575A1" w14:textId="77777777" w:rsidR="008E5CFF" w:rsidRPr="00A91A59" w:rsidRDefault="008E5CFF" w:rsidP="004556C2">
            <w:pPr>
              <w:spacing w:line="360" w:lineRule="auto"/>
              <w:jc w:val="both"/>
              <w:rPr>
                <w:rFonts w:ascii="Arial" w:eastAsia="Arial" w:hAnsi="Arial" w:cs="Arial"/>
              </w:rPr>
            </w:pPr>
          </w:p>
          <w:p w14:paraId="45FE599C"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Curso Normal de Eventos</w:t>
            </w:r>
          </w:p>
          <w:p w14:paraId="49C09162" w14:textId="77777777" w:rsidR="008E5CFF" w:rsidRPr="00A91A59" w:rsidRDefault="008E5CFF" w:rsidP="004556C2">
            <w:pPr>
              <w:spacing w:line="360" w:lineRule="auto"/>
              <w:jc w:val="both"/>
              <w:rPr>
                <w:rFonts w:ascii="Arial" w:eastAsia="Arial" w:hAnsi="Arial" w:cs="Arial"/>
              </w:rPr>
            </w:pPr>
          </w:p>
        </w:tc>
      </w:tr>
      <w:tr w:rsidR="008E5CFF" w:rsidRPr="00A91A59" w14:paraId="4DDEA59E" w14:textId="77777777">
        <w:trPr>
          <w:trHeight w:val="600"/>
          <w:jc w:val="center"/>
        </w:trPr>
        <w:tc>
          <w:tcPr>
            <w:tcW w:w="4319" w:type="dxa"/>
            <w:gridSpan w:val="2"/>
            <w:shd w:val="clear" w:color="auto" w:fill="D9D9D9"/>
          </w:tcPr>
          <w:p w14:paraId="4E9648FF" w14:textId="77777777" w:rsidR="008E5CFF" w:rsidRPr="00A91A59" w:rsidRDefault="008E5CFF" w:rsidP="004556C2">
            <w:pPr>
              <w:spacing w:line="360" w:lineRule="auto"/>
              <w:jc w:val="both"/>
              <w:rPr>
                <w:rFonts w:ascii="Arial" w:eastAsia="Arial" w:hAnsi="Arial" w:cs="Arial"/>
              </w:rPr>
            </w:pPr>
          </w:p>
          <w:p w14:paraId="767B3660"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Acción de los Actores </w:t>
            </w:r>
          </w:p>
          <w:p w14:paraId="6FE1F59C" w14:textId="77777777" w:rsidR="008E5CFF" w:rsidRPr="00A91A59" w:rsidRDefault="008E5CFF" w:rsidP="004556C2">
            <w:pPr>
              <w:spacing w:line="360" w:lineRule="auto"/>
              <w:jc w:val="both"/>
              <w:rPr>
                <w:rFonts w:ascii="Arial" w:eastAsia="Arial" w:hAnsi="Arial" w:cs="Arial"/>
              </w:rPr>
            </w:pPr>
          </w:p>
        </w:tc>
        <w:tc>
          <w:tcPr>
            <w:tcW w:w="4288" w:type="dxa"/>
            <w:shd w:val="clear" w:color="auto" w:fill="D9D9D9"/>
          </w:tcPr>
          <w:p w14:paraId="4A9861E0" w14:textId="77777777" w:rsidR="008E5CFF" w:rsidRPr="00A91A59" w:rsidRDefault="008E5CFF" w:rsidP="004556C2">
            <w:pPr>
              <w:spacing w:line="360" w:lineRule="auto"/>
              <w:jc w:val="both"/>
              <w:rPr>
                <w:rFonts w:ascii="Arial" w:eastAsia="Arial" w:hAnsi="Arial" w:cs="Arial"/>
              </w:rPr>
            </w:pPr>
          </w:p>
          <w:p w14:paraId="52EFA01F"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 xml:space="preserve">Respuesta Sistema </w:t>
            </w:r>
          </w:p>
        </w:tc>
      </w:tr>
      <w:tr w:rsidR="008E5CFF" w:rsidRPr="00A91A59" w14:paraId="29A004DA" w14:textId="77777777">
        <w:trPr>
          <w:trHeight w:val="600"/>
          <w:jc w:val="center"/>
        </w:trPr>
        <w:tc>
          <w:tcPr>
            <w:tcW w:w="4319" w:type="dxa"/>
            <w:gridSpan w:val="2"/>
            <w:shd w:val="clear" w:color="auto" w:fill="auto"/>
          </w:tcPr>
          <w:p w14:paraId="71848EDD"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1. Accede a la ficha del paciente.</w:t>
            </w:r>
          </w:p>
          <w:p w14:paraId="0569A6C8" w14:textId="77777777" w:rsidR="008E5CFF" w:rsidRPr="00A91A59" w:rsidRDefault="008E5CFF" w:rsidP="004556C2">
            <w:pPr>
              <w:spacing w:line="360" w:lineRule="auto"/>
              <w:jc w:val="both"/>
              <w:rPr>
                <w:rFonts w:ascii="Arial" w:eastAsia="Arial" w:hAnsi="Arial" w:cs="Arial"/>
              </w:rPr>
            </w:pPr>
          </w:p>
          <w:p w14:paraId="412FE8C0"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lastRenderedPageBreak/>
              <w:t>3.Selecciona el archivo en formato PDF o imagen.</w:t>
            </w:r>
          </w:p>
        </w:tc>
        <w:tc>
          <w:tcPr>
            <w:tcW w:w="4288" w:type="dxa"/>
            <w:shd w:val="clear" w:color="auto" w:fill="auto"/>
          </w:tcPr>
          <w:p w14:paraId="6600DA06"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lastRenderedPageBreak/>
              <w:t>2. El sistema muestra la opción para cargar antecedentes médicos previos.</w:t>
            </w:r>
          </w:p>
          <w:p w14:paraId="49B914EF" w14:textId="77777777" w:rsidR="008E5CFF" w:rsidRPr="00A91A59" w:rsidRDefault="008E5CFF" w:rsidP="004556C2">
            <w:pPr>
              <w:spacing w:line="360" w:lineRule="auto"/>
              <w:jc w:val="both"/>
              <w:rPr>
                <w:rFonts w:ascii="Arial" w:eastAsia="Arial" w:hAnsi="Arial" w:cs="Arial"/>
              </w:rPr>
            </w:pPr>
          </w:p>
          <w:p w14:paraId="5C64FF39" w14:textId="77777777" w:rsidR="008E5CFF" w:rsidRPr="00A91A59" w:rsidRDefault="00BA5FAB" w:rsidP="004556C2">
            <w:pPr>
              <w:spacing w:line="360" w:lineRule="auto"/>
              <w:jc w:val="both"/>
              <w:rPr>
                <w:rFonts w:ascii="Arial" w:eastAsia="Arial" w:hAnsi="Arial" w:cs="Arial"/>
              </w:rPr>
            </w:pPr>
            <w:r w:rsidRPr="00A91A59">
              <w:rPr>
                <w:rFonts w:ascii="Arial" w:eastAsia="Arial" w:hAnsi="Arial" w:cs="Arial"/>
              </w:rPr>
              <w:t>4.El sistema Adjunta el archivo al historial del paciente y confirmando carga exitosa.</w:t>
            </w:r>
          </w:p>
        </w:tc>
      </w:tr>
    </w:tbl>
    <w:p w14:paraId="7AE6DC2F" w14:textId="287FE829"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3453DBA0" w14:textId="768FBA8E" w:rsidR="00AC5636" w:rsidRPr="00A91A59" w:rsidRDefault="00BA5FAB" w:rsidP="00EA7A27">
      <w:pPr>
        <w:spacing w:after="0" w:line="360" w:lineRule="auto"/>
        <w:ind w:left="426"/>
        <w:jc w:val="both"/>
        <w:rPr>
          <w:rFonts w:ascii="Arial" w:hAnsi="Arial" w:cs="Arial"/>
        </w:rPr>
      </w:pPr>
      <w:r w:rsidRPr="23E7B3ED">
        <w:rPr>
          <w:rFonts w:ascii="Arial" w:hAnsi="Arial" w:cs="Arial"/>
        </w:rPr>
        <w:t xml:space="preserve">Tabla </w:t>
      </w:r>
      <w:r w:rsidR="51B38343" w:rsidRPr="51B38343">
        <w:rPr>
          <w:rFonts w:ascii="Arial" w:hAnsi="Arial" w:cs="Arial"/>
        </w:rPr>
        <w:t>5</w:t>
      </w:r>
      <w:r w:rsidR="7BB266ED" w:rsidRPr="23E7B3ED">
        <w:rPr>
          <w:rFonts w:ascii="Arial" w:hAnsi="Arial" w:cs="Arial"/>
        </w:rPr>
        <w:t>.</w:t>
      </w:r>
      <w:r w:rsidR="41EF12DB" w:rsidRPr="23E7B3ED">
        <w:rPr>
          <w:rFonts w:ascii="Arial" w:hAnsi="Arial" w:cs="Arial"/>
        </w:rPr>
        <w:t>33</w:t>
      </w:r>
      <w:r w:rsidRPr="23E7B3ED">
        <w:rPr>
          <w:rFonts w:ascii="Arial" w:hAnsi="Arial" w:cs="Arial"/>
        </w:rPr>
        <w:t>: Gestión de citas. Permite agendar, editar o cancelar citas médicas con recordatorios automáticos por correo/WhatsApp.</w:t>
      </w:r>
    </w:p>
    <w:p w14:paraId="2A40912A" w14:textId="3123B18C" w:rsidR="00EA7A27" w:rsidRDefault="00EA7A27" w:rsidP="00EA7A27">
      <w:pPr>
        <w:pStyle w:val="Casosdeuso"/>
      </w:pPr>
      <w:bookmarkStart w:id="145" w:name="_Toc201111955"/>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33</w:t>
      </w:r>
      <w:r w:rsidR="009E79A0">
        <w:fldChar w:fldCharType="end"/>
      </w:r>
      <w:r>
        <w:t xml:space="preserve"> </w:t>
      </w:r>
      <w:r w:rsidRPr="00A955E8">
        <w:t>Tabla de Caso de Uso 33</w:t>
      </w:r>
      <w:bookmarkEnd w:id="145"/>
    </w:p>
    <w:tbl>
      <w:tblPr>
        <w:tblStyle w:val="affffffffff7"/>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591AC2DF" w14:textId="77777777" w:rsidTr="00CB59BD">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DDB7A1B" w14:textId="77777777" w:rsidR="008E5CFF" w:rsidRPr="00A91A59" w:rsidRDefault="00BA5FAB" w:rsidP="004556C2">
            <w:pPr>
              <w:spacing w:before="240" w:after="240" w:line="360" w:lineRule="auto"/>
              <w:jc w:val="both"/>
              <w:rPr>
                <w:rFonts w:ascii="Arial" w:hAnsi="Arial" w:cs="Arial"/>
                <w:b/>
              </w:rPr>
            </w:pPr>
            <w:r w:rsidRPr="00A91A59">
              <w:rPr>
                <w:rFonts w:ascii="Arial" w:hAnsi="Arial" w:cs="Arial"/>
              </w:rPr>
              <w:t>Casos de Uso N° 33</w:t>
            </w:r>
          </w:p>
        </w:tc>
        <w:tc>
          <w:tcPr>
            <w:tcW w:w="5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E8629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Agendando y gestionando citas médicas.</w:t>
            </w:r>
          </w:p>
        </w:tc>
      </w:tr>
      <w:tr w:rsidR="008E5CFF" w:rsidRPr="00A91A59" w14:paraId="110F95BC"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2B2CF8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50D18607" w14:textId="7EF4ABE5"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Veterinario, veterinario especialista, </w:t>
            </w:r>
            <w:r w:rsidR="008504A7" w:rsidRPr="00A91A59">
              <w:rPr>
                <w:rFonts w:ascii="Arial" w:hAnsi="Arial" w:cs="Arial"/>
              </w:rPr>
              <w:t>secretaria</w:t>
            </w:r>
            <w:r w:rsidRPr="00A91A59">
              <w:rPr>
                <w:rFonts w:ascii="Arial" w:hAnsi="Arial" w:cs="Arial"/>
              </w:rPr>
              <w:t>.</w:t>
            </w:r>
          </w:p>
        </w:tc>
      </w:tr>
      <w:tr w:rsidR="008E5CFF" w:rsidRPr="00A91A59" w14:paraId="778B5529"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DF002F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1BADD9D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Agendar y gestionar citas médicas.</w:t>
            </w:r>
          </w:p>
        </w:tc>
      </w:tr>
      <w:tr w:rsidR="008E5CFF" w:rsidRPr="00A91A59" w14:paraId="554A8877"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74F055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6D8D001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sesión iniciada con permisos para agendamiento.</w:t>
            </w:r>
          </w:p>
        </w:tc>
      </w:tr>
      <w:tr w:rsidR="008E5CFF" w:rsidRPr="00A91A59" w14:paraId="4A9F3074"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76229F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7BF03E9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crea, edita o cancela una cita médica, recibiendo recordatorios automáticos.</w:t>
            </w:r>
          </w:p>
        </w:tc>
      </w:tr>
      <w:tr w:rsidR="008E5CFF" w:rsidRPr="00A91A59" w14:paraId="4F48CEFB"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812B21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6048434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cota queda registrada en el sistema y vinculada al paciente.</w:t>
            </w:r>
          </w:p>
        </w:tc>
      </w:tr>
      <w:tr w:rsidR="008E5CFF" w:rsidRPr="00A91A59" w14:paraId="6D4CEEB4" w14:textId="77777777" w:rsidTr="00CB59BD">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739602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Tipos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2F29AFE0"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121021C5" w14:textId="77777777" w:rsidTr="00CB59BD">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B6E506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5151E87E" w14:textId="77777777" w:rsidTr="00CB59BD">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EC309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3103F1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4896F17E" w14:textId="77777777" w:rsidTr="00CB59BD">
        <w:trPr>
          <w:trHeight w:val="213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51030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Ingresa al módulo de agendamiento.</w:t>
            </w:r>
          </w:p>
          <w:p w14:paraId="14ED70B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3.Ingresa los datos de la cita (fecha, hora, paciente, veterinario).</w:t>
            </w:r>
          </w:p>
          <w:p w14:paraId="740AFD0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Confirma la acción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99740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calendario y opciones para crear, editar o cancelar citas.</w:t>
            </w:r>
          </w:p>
          <w:p w14:paraId="6E05B1E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4.El sistema guarda los datos y programa los recordatorios automáticos.</w:t>
            </w:r>
          </w:p>
          <w:p w14:paraId="6B87821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El sistema muestra la cita en el calendario y envía la notificación automática.</w:t>
            </w:r>
          </w:p>
        </w:tc>
      </w:tr>
    </w:tbl>
    <w:p w14:paraId="6848076E" w14:textId="3BA0674C"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2E51F6D5" w14:textId="0A292DDE" w:rsidR="008E5CFF" w:rsidRPr="00A91A59" w:rsidRDefault="543336F1" w:rsidP="004B3F9C">
      <w:pPr>
        <w:pStyle w:val="Ttulo2"/>
        <w:numPr>
          <w:ilvl w:val="0"/>
          <w:numId w:val="0"/>
        </w:numPr>
        <w:ind w:left="1418" w:hanging="720"/>
      </w:pPr>
      <w:bookmarkStart w:id="146" w:name="_Toc201111735"/>
      <w:r>
        <w:t xml:space="preserve">5.2. </w:t>
      </w:r>
      <w:r w:rsidR="00BA5FAB" w:rsidRPr="00A91A59">
        <w:t>Agendamiento y Citas Médicas</w:t>
      </w:r>
      <w:bookmarkEnd w:id="146"/>
    </w:p>
    <w:p w14:paraId="35C73BAE" w14:textId="7AEDACC6" w:rsidR="00AC5636" w:rsidRPr="00EA7A27" w:rsidRDefault="00BA5FAB" w:rsidP="00EA7A27">
      <w:pPr>
        <w:spacing w:after="0" w:line="360" w:lineRule="auto"/>
        <w:ind w:left="1276"/>
        <w:jc w:val="both"/>
        <w:rPr>
          <w:rFonts w:ascii="Arial" w:eastAsia="Arial" w:hAnsi="Arial" w:cs="Arial"/>
        </w:rPr>
      </w:pPr>
      <w:r w:rsidRPr="23E7B3ED">
        <w:rPr>
          <w:rFonts w:ascii="Arial" w:eastAsia="Arial" w:hAnsi="Arial" w:cs="Arial"/>
        </w:rPr>
        <w:t xml:space="preserve">Tabla </w:t>
      </w:r>
      <w:r w:rsidR="6FCACE83" w:rsidRPr="6FCACE83">
        <w:rPr>
          <w:rFonts w:ascii="Arial" w:eastAsia="Arial" w:hAnsi="Arial" w:cs="Arial"/>
        </w:rPr>
        <w:t>5.34</w:t>
      </w:r>
      <w:r w:rsidRPr="23E7B3ED">
        <w:rPr>
          <w:rFonts w:ascii="Arial" w:eastAsia="Arial" w:hAnsi="Arial" w:cs="Arial"/>
        </w:rPr>
        <w:t>: Citas con especialistas. Registra citas con veterinarios especialistas y abonos asociados, generando comprobantes.</w:t>
      </w:r>
    </w:p>
    <w:p w14:paraId="7C852403" w14:textId="57FA2323" w:rsidR="00EA7A27" w:rsidRDefault="00EA7A27" w:rsidP="00EA7A27">
      <w:pPr>
        <w:pStyle w:val="Casosdeuso"/>
      </w:pPr>
      <w:bookmarkStart w:id="147" w:name="_Toc201111956"/>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34</w:t>
      </w:r>
      <w:r w:rsidR="009E79A0">
        <w:fldChar w:fldCharType="end"/>
      </w:r>
      <w:r>
        <w:t xml:space="preserve"> </w:t>
      </w:r>
      <w:r w:rsidRPr="00D23236">
        <w:t>Tabla de Caso de Uso 34</w:t>
      </w:r>
      <w:bookmarkEnd w:id="147"/>
    </w:p>
    <w:tbl>
      <w:tblPr>
        <w:tblStyle w:val="affffffffff8"/>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3776A78C" w14:textId="77777777" w:rsidTr="001262AA">
        <w:trPr>
          <w:trHeight w:val="834"/>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5E602B1" w14:textId="77777777" w:rsidR="008E5CFF" w:rsidRPr="00A91A59" w:rsidRDefault="00BA5FAB" w:rsidP="004556C2">
            <w:pPr>
              <w:spacing w:after="0" w:line="360" w:lineRule="auto"/>
              <w:jc w:val="both"/>
              <w:rPr>
                <w:rFonts w:ascii="Arial" w:eastAsia="Arial" w:hAnsi="Arial" w:cs="Arial"/>
              </w:rPr>
            </w:pPr>
            <w:r w:rsidRPr="00A91A59">
              <w:rPr>
                <w:rFonts w:ascii="Arial" w:eastAsia="Arial" w:hAnsi="Arial" w:cs="Arial"/>
              </w:rPr>
              <w:t>Casos de Uso N° 34</w:t>
            </w:r>
          </w:p>
        </w:tc>
        <w:tc>
          <w:tcPr>
            <w:tcW w:w="5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01E337" w14:textId="77777777" w:rsidR="008E5CFF" w:rsidRPr="00A91A59" w:rsidRDefault="00BA5FAB" w:rsidP="004556C2">
            <w:pPr>
              <w:spacing w:after="0" w:line="360" w:lineRule="auto"/>
              <w:jc w:val="both"/>
              <w:rPr>
                <w:rFonts w:ascii="Arial" w:hAnsi="Arial" w:cs="Arial"/>
              </w:rPr>
            </w:pPr>
            <w:r w:rsidRPr="00A91A59">
              <w:rPr>
                <w:rFonts w:ascii="Arial" w:hAnsi="Arial" w:cs="Arial"/>
              </w:rPr>
              <w:t>Agendando una cita médica con un veterinario especialista y registrando abono.</w:t>
            </w:r>
          </w:p>
        </w:tc>
      </w:tr>
      <w:tr w:rsidR="008E5CFF" w:rsidRPr="00A91A59" w14:paraId="5A87789D"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E06754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38CE39A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1E4B4DBA"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A2B05E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Propósito </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7F8EA4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Agenda una cita médica con un veterinario especialista y registra el abono.</w:t>
            </w:r>
          </w:p>
        </w:tc>
      </w:tr>
      <w:tr w:rsidR="008E5CFF" w:rsidRPr="00A91A59" w14:paraId="51F0BFFD"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9F19B5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54E0DFA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 paciente registrado en el sistema.</w:t>
            </w:r>
          </w:p>
        </w:tc>
      </w:tr>
      <w:tr w:rsidR="008E5CFF" w:rsidRPr="00A91A59" w14:paraId="2278BD08"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C02413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1D8C17C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agenda una cita con un especialista e ingresa el abono correspondiente.</w:t>
            </w:r>
          </w:p>
        </w:tc>
      </w:tr>
      <w:tr w:rsidR="008E5CFF" w:rsidRPr="00A91A59" w14:paraId="4B5116BA"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CF894E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37762AB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cita queda registrada con el abono asociado.</w:t>
            </w:r>
          </w:p>
        </w:tc>
      </w:tr>
      <w:tr w:rsidR="008E5CFF" w:rsidRPr="00A91A59" w14:paraId="2CF001CF"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0E1C7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tcMar>
              <w:top w:w="0" w:type="dxa"/>
              <w:left w:w="100" w:type="dxa"/>
              <w:bottom w:w="0" w:type="dxa"/>
              <w:right w:w="100" w:type="dxa"/>
            </w:tcMar>
          </w:tcPr>
          <w:p w14:paraId="70B00D02"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35D5D6D7" w14:textId="77777777" w:rsidTr="001262AA">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E823FC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20796950" w14:textId="77777777" w:rsidTr="001262AA">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79FC14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6C5E1E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4DD94BE" w14:textId="77777777" w:rsidTr="001262AA">
        <w:trPr>
          <w:trHeight w:val="240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CC9F3A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al módulo de agendamiento.</w:t>
            </w:r>
          </w:p>
          <w:p w14:paraId="1A956CD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fecha, especialidad y horario.</w:t>
            </w:r>
          </w:p>
          <w:p w14:paraId="717C604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Ingresa y confirma el abono.</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B8628C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calendario de disponibilidad de especialistas.</w:t>
            </w:r>
          </w:p>
          <w:p w14:paraId="74D85CD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muestra formulario para ingresar abono (monto, medio de pago, fecha).</w:t>
            </w:r>
          </w:p>
          <w:p w14:paraId="2B6ECDE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El sistema registra la cita y asocia el abono a la misma, luego envía la notificación de agendamiento.</w:t>
            </w:r>
          </w:p>
        </w:tc>
      </w:tr>
    </w:tbl>
    <w:p w14:paraId="5C4B80B0" w14:textId="02AED9BF" w:rsidR="00AC5636"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3EA45031" w14:textId="6A4CCB4D" w:rsidR="008F0C48" w:rsidRPr="00A91A59" w:rsidRDefault="00BA5FAB" w:rsidP="00EA7A27">
      <w:pPr>
        <w:spacing w:after="0" w:line="360" w:lineRule="auto"/>
        <w:ind w:left="567"/>
        <w:jc w:val="both"/>
        <w:rPr>
          <w:rFonts w:ascii="Arial" w:hAnsi="Arial" w:cs="Arial"/>
        </w:rPr>
      </w:pPr>
      <w:r w:rsidRPr="23E7B3ED">
        <w:rPr>
          <w:rFonts w:ascii="Arial" w:hAnsi="Arial" w:cs="Arial"/>
        </w:rPr>
        <w:t xml:space="preserve">Tabla </w:t>
      </w:r>
      <w:r w:rsidR="5130DCE2" w:rsidRPr="5130DCE2">
        <w:rPr>
          <w:rFonts w:ascii="Arial" w:hAnsi="Arial" w:cs="Arial"/>
        </w:rPr>
        <w:t>5.35</w:t>
      </w:r>
      <w:r w:rsidRPr="23E7B3ED">
        <w:rPr>
          <w:rFonts w:ascii="Arial" w:hAnsi="Arial" w:cs="Arial"/>
        </w:rPr>
        <w:t xml:space="preserve">: Visitas domiciliarias. Agenda atenciones en horario extendido (hasta 19:00 </w:t>
      </w:r>
      <w:proofErr w:type="spellStart"/>
      <w:r w:rsidRPr="23E7B3ED">
        <w:rPr>
          <w:rFonts w:ascii="Arial" w:hAnsi="Arial" w:cs="Arial"/>
        </w:rPr>
        <w:t>hrs</w:t>
      </w:r>
      <w:proofErr w:type="spellEnd"/>
      <w:r w:rsidRPr="23E7B3ED">
        <w:rPr>
          <w:rFonts w:ascii="Arial" w:hAnsi="Arial" w:cs="Arial"/>
        </w:rPr>
        <w:t>) para servicios a domicilio.</w:t>
      </w:r>
    </w:p>
    <w:p w14:paraId="5BB213D2" w14:textId="1788F222" w:rsidR="00EA7A27" w:rsidRDefault="00EA7A27" w:rsidP="00EA7A27">
      <w:pPr>
        <w:pStyle w:val="Casosdeuso"/>
      </w:pPr>
      <w:bookmarkStart w:id="148" w:name="_Toc201111957"/>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35</w:t>
      </w:r>
      <w:r w:rsidR="009E79A0">
        <w:fldChar w:fldCharType="end"/>
      </w:r>
      <w:r>
        <w:t xml:space="preserve"> </w:t>
      </w:r>
      <w:r w:rsidRPr="002776E0">
        <w:t>Tabla de Caso de Uso 35</w:t>
      </w:r>
      <w:bookmarkEnd w:id="148"/>
    </w:p>
    <w:tbl>
      <w:tblPr>
        <w:tblStyle w:val="affffffffff9"/>
        <w:tblW w:w="8387"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4985"/>
      </w:tblGrid>
      <w:tr w:rsidR="008E5CFF" w:rsidRPr="00A91A59" w14:paraId="131AD1F5" w14:textId="77777777" w:rsidTr="001262AA">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3CFDD76"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35</w:t>
            </w:r>
          </w:p>
        </w:tc>
        <w:tc>
          <w:tcPr>
            <w:tcW w:w="498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86FC665" w14:textId="77777777" w:rsidR="008E5CFF" w:rsidRPr="00A91A59" w:rsidRDefault="00BA5FAB" w:rsidP="004556C2">
            <w:pPr>
              <w:spacing w:after="0" w:line="360" w:lineRule="auto"/>
              <w:jc w:val="both"/>
              <w:rPr>
                <w:rFonts w:ascii="Arial" w:hAnsi="Arial" w:cs="Arial"/>
              </w:rPr>
            </w:pPr>
            <w:r w:rsidRPr="00A91A59">
              <w:rPr>
                <w:rFonts w:ascii="Arial" w:hAnsi="Arial" w:cs="Arial"/>
              </w:rPr>
              <w:t>Agendando visitas a domicilio.</w:t>
            </w:r>
          </w:p>
        </w:tc>
      </w:tr>
      <w:tr w:rsidR="008E5CFF" w:rsidRPr="00A91A59" w14:paraId="313F4DC0"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6F55F8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5D6D8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6E143CDD"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4968EB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ED3B9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Agendar visitas a domicilio.</w:t>
            </w:r>
          </w:p>
        </w:tc>
      </w:tr>
      <w:tr w:rsidR="008E5CFF" w:rsidRPr="00A91A59" w14:paraId="3C06E6E9"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96FD3D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1F763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cuenta activa y un paciente registrado.</w:t>
            </w:r>
          </w:p>
        </w:tc>
      </w:tr>
      <w:tr w:rsidR="008E5CFF" w:rsidRPr="00A91A59" w14:paraId="561FC080"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FD544B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B9488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agenda una visita domiciliaria dentro del horario permitido.</w:t>
            </w:r>
          </w:p>
        </w:tc>
      </w:tr>
      <w:tr w:rsidR="008E5CFF" w:rsidRPr="00A91A59" w14:paraId="17CCEB6D"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B28D27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1E91D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cita queda registrada como visita a domicilio en el sistema.</w:t>
            </w:r>
          </w:p>
        </w:tc>
      </w:tr>
      <w:tr w:rsidR="008E5CFF" w:rsidRPr="00A91A59" w14:paraId="654C99EA" w14:textId="77777777" w:rsidTr="001262AA">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B7068A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6C718B" w14:textId="77777777" w:rsidR="008E5CFF" w:rsidRPr="00A91A59" w:rsidRDefault="00BA5FAB" w:rsidP="004556C2">
            <w:pPr>
              <w:spacing w:line="360" w:lineRule="auto"/>
              <w:jc w:val="both"/>
              <w:rPr>
                <w:rFonts w:ascii="Arial" w:hAnsi="Arial" w:cs="Arial"/>
              </w:rPr>
            </w:pPr>
            <w:r w:rsidRPr="00A91A59">
              <w:rPr>
                <w:rFonts w:ascii="Arial" w:hAnsi="Arial" w:cs="Arial"/>
              </w:rPr>
              <w:t>Terciario</w:t>
            </w:r>
          </w:p>
        </w:tc>
      </w:tr>
      <w:tr w:rsidR="008E5CFF" w:rsidRPr="00A91A59" w14:paraId="59DFA629" w14:textId="77777777" w:rsidTr="001262AA">
        <w:trPr>
          <w:trHeight w:val="525"/>
        </w:trPr>
        <w:tc>
          <w:tcPr>
            <w:tcW w:w="8387"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6B99D9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0743FB6E" w14:textId="77777777" w:rsidTr="001262AA">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3F659D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498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4CE1A35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70F5B517" w14:textId="77777777" w:rsidTr="001262AA">
        <w:trPr>
          <w:trHeight w:val="135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114EA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1. Accede a la sección a agendamiento domicilio.</w:t>
            </w:r>
          </w:p>
          <w:p w14:paraId="71023BA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el horario y la fecha.</w:t>
            </w:r>
          </w:p>
        </w:tc>
        <w:tc>
          <w:tcPr>
            <w:tcW w:w="498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B71BE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calendario con fecha y horario disponible (hasta las 19:00 horas).</w:t>
            </w:r>
          </w:p>
          <w:p w14:paraId="74B5792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registra la cita a domicilio.</w:t>
            </w:r>
          </w:p>
        </w:tc>
      </w:tr>
    </w:tbl>
    <w:p w14:paraId="52CF92C8" w14:textId="295E1E49" w:rsidR="00AC5636"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r>
        <w:rPr>
          <w:rFonts w:ascii="Arial" w:eastAsia="Arial" w:hAnsi="Arial" w:cs="Arial"/>
          <w:i/>
          <w:iCs/>
          <w:color w:val="000000" w:themeColor="text1"/>
          <w:sz w:val="22"/>
          <w:szCs w:val="22"/>
        </w:rPr>
        <w:t>.</w:t>
      </w:r>
    </w:p>
    <w:p w14:paraId="4E84CCEA" w14:textId="5164CE61" w:rsidR="008F0C48" w:rsidRPr="00A91A59" w:rsidRDefault="00BA5FAB" w:rsidP="00EA7A27">
      <w:pPr>
        <w:spacing w:after="0" w:line="360" w:lineRule="auto"/>
        <w:ind w:left="426"/>
        <w:jc w:val="both"/>
        <w:rPr>
          <w:rFonts w:ascii="Arial" w:hAnsi="Arial" w:cs="Arial"/>
        </w:rPr>
      </w:pPr>
      <w:r w:rsidRPr="23E7B3ED">
        <w:rPr>
          <w:rFonts w:ascii="Arial" w:hAnsi="Arial" w:cs="Arial"/>
        </w:rPr>
        <w:t xml:space="preserve">Tabla </w:t>
      </w:r>
      <w:r w:rsidR="5130DCE2" w:rsidRPr="5130DCE2">
        <w:rPr>
          <w:rFonts w:ascii="Arial" w:hAnsi="Arial" w:cs="Arial"/>
        </w:rPr>
        <w:t>5</w:t>
      </w:r>
      <w:r w:rsidR="209DADA9" w:rsidRPr="23E7B3ED">
        <w:rPr>
          <w:rFonts w:ascii="Arial" w:hAnsi="Arial" w:cs="Arial"/>
        </w:rPr>
        <w:t>.</w:t>
      </w:r>
      <w:r w:rsidR="727E8E1E" w:rsidRPr="727E8E1E">
        <w:rPr>
          <w:rFonts w:ascii="Arial" w:hAnsi="Arial" w:cs="Arial"/>
        </w:rPr>
        <w:t>36</w:t>
      </w:r>
      <w:r w:rsidRPr="23E7B3ED">
        <w:rPr>
          <w:rFonts w:ascii="Arial" w:hAnsi="Arial" w:cs="Arial"/>
        </w:rPr>
        <w:t>: Recordatorios automáticos. Programa notificaciones para tutores sobre controles, vacunas o tratamientos futuros.</w:t>
      </w:r>
    </w:p>
    <w:p w14:paraId="1899F5C8" w14:textId="0E9FEAAC" w:rsidR="00EA7A27" w:rsidRPr="00EA7A27" w:rsidRDefault="00EA7A27" w:rsidP="00EA7A27">
      <w:pPr>
        <w:pStyle w:val="Casosdeuso"/>
        <w:rPr>
          <w:szCs w:val="24"/>
        </w:rPr>
      </w:pPr>
      <w:bookmarkStart w:id="149" w:name="_Toc201111958"/>
      <w:r w:rsidRPr="00EA7A27">
        <w:rPr>
          <w:szCs w:val="24"/>
        </w:rPr>
        <w:t xml:space="preserve">Tabla </w:t>
      </w:r>
      <w:r w:rsidR="009E79A0">
        <w:rPr>
          <w:szCs w:val="24"/>
        </w:rPr>
        <w:fldChar w:fldCharType="begin"/>
      </w:r>
      <w:r w:rsidR="009E79A0">
        <w:rPr>
          <w:szCs w:val="24"/>
        </w:rPr>
        <w:instrText xml:space="preserve"> STYLEREF 1 \s </w:instrText>
      </w:r>
      <w:r w:rsidR="009E79A0">
        <w:rPr>
          <w:szCs w:val="24"/>
        </w:rPr>
        <w:fldChar w:fldCharType="separate"/>
      </w:r>
      <w:r w:rsidR="009E79A0">
        <w:rPr>
          <w:noProof/>
          <w:szCs w:val="24"/>
        </w:rPr>
        <w:t>5</w:t>
      </w:r>
      <w:r w:rsidR="009E79A0">
        <w:rPr>
          <w:szCs w:val="24"/>
        </w:rPr>
        <w:fldChar w:fldCharType="end"/>
      </w:r>
      <w:r w:rsidR="009E79A0">
        <w:rPr>
          <w:szCs w:val="24"/>
        </w:rPr>
        <w:t>.</w:t>
      </w:r>
      <w:r w:rsidR="009E79A0">
        <w:rPr>
          <w:szCs w:val="24"/>
        </w:rPr>
        <w:fldChar w:fldCharType="begin"/>
      </w:r>
      <w:r w:rsidR="009E79A0">
        <w:rPr>
          <w:szCs w:val="24"/>
        </w:rPr>
        <w:instrText xml:space="preserve"> SEQ Tabla \* ARABIC \s 1 </w:instrText>
      </w:r>
      <w:r w:rsidR="009E79A0">
        <w:rPr>
          <w:szCs w:val="24"/>
        </w:rPr>
        <w:fldChar w:fldCharType="separate"/>
      </w:r>
      <w:r w:rsidR="009E79A0">
        <w:rPr>
          <w:noProof/>
          <w:szCs w:val="24"/>
        </w:rPr>
        <w:t>36</w:t>
      </w:r>
      <w:r w:rsidR="009E79A0">
        <w:rPr>
          <w:szCs w:val="24"/>
        </w:rPr>
        <w:fldChar w:fldCharType="end"/>
      </w:r>
      <w:r w:rsidRPr="00EA7A27">
        <w:rPr>
          <w:szCs w:val="24"/>
        </w:rPr>
        <w:t xml:space="preserve"> Tabla de Caso de Uso 36</w:t>
      </w:r>
      <w:bookmarkEnd w:id="149"/>
    </w:p>
    <w:tbl>
      <w:tblPr>
        <w:tblStyle w:val="affffffffffa"/>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11CF6AD8"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E6D3E86"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36</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00458CD" w14:textId="77777777" w:rsidR="008E5CFF" w:rsidRPr="00A91A59" w:rsidRDefault="00BA5FAB" w:rsidP="004556C2">
            <w:pPr>
              <w:spacing w:after="0" w:line="360" w:lineRule="auto"/>
              <w:jc w:val="both"/>
              <w:rPr>
                <w:rFonts w:ascii="Arial" w:hAnsi="Arial" w:cs="Arial"/>
              </w:rPr>
            </w:pPr>
            <w:r w:rsidRPr="00A91A59">
              <w:rPr>
                <w:rFonts w:ascii="Arial" w:hAnsi="Arial" w:cs="Arial"/>
              </w:rPr>
              <w:t>Enviando recordatorios automáticos al tutor.</w:t>
            </w:r>
          </w:p>
        </w:tc>
      </w:tr>
      <w:tr w:rsidR="008E5CFF" w:rsidRPr="00A91A59" w14:paraId="2A05DA0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D42A70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0F7B9B" w14:textId="77777777" w:rsidR="008E5CFF" w:rsidRPr="00A91A59" w:rsidRDefault="00BA5FAB" w:rsidP="004556C2">
            <w:pPr>
              <w:spacing w:before="240" w:after="240" w:line="360" w:lineRule="auto"/>
              <w:jc w:val="both"/>
              <w:rPr>
                <w:rFonts w:ascii="Arial" w:eastAsia="Arial" w:hAnsi="Arial" w:cs="Arial"/>
                <w:highlight w:val="white"/>
              </w:rPr>
            </w:pPr>
            <w:r w:rsidRPr="00A91A59">
              <w:rPr>
                <w:rFonts w:ascii="Arial" w:eastAsia="Arial" w:hAnsi="Arial" w:cs="Arial"/>
                <w:highlight w:val="white"/>
              </w:rPr>
              <w:t>Veterinario, veterinario especialista, secretaria</w:t>
            </w:r>
          </w:p>
        </w:tc>
      </w:tr>
      <w:tr w:rsidR="008E5CFF" w:rsidRPr="00A91A59" w14:paraId="36FD4930"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D89130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BFC5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Registrar próximas atenciones para que el sistema envíe recordatorios automáticos al tutor del animal.</w:t>
            </w:r>
          </w:p>
        </w:tc>
      </w:tr>
      <w:tr w:rsidR="008E5CFF" w:rsidRPr="00A91A59" w14:paraId="4368E61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DED824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AB3DA7" w14:textId="77777777" w:rsidR="008E5CFF" w:rsidRPr="00A91A59" w:rsidRDefault="00BA5FAB" w:rsidP="004556C2">
            <w:pPr>
              <w:spacing w:before="240" w:after="240" w:line="360" w:lineRule="auto"/>
              <w:jc w:val="both"/>
              <w:rPr>
                <w:rFonts w:ascii="Arial" w:eastAsia="Arial" w:hAnsi="Arial" w:cs="Arial"/>
              </w:rPr>
            </w:pPr>
            <w:r w:rsidRPr="00A91A59">
              <w:rPr>
                <w:rFonts w:ascii="Arial" w:hAnsi="Arial" w:cs="Arial"/>
              </w:rPr>
              <w:t>Existen controles, vacunas o tratamientos con fechas programadas registradas en el historial del animal</w:t>
            </w:r>
          </w:p>
        </w:tc>
      </w:tr>
      <w:tr w:rsidR="008E5CFF" w:rsidRPr="00A91A59" w14:paraId="0CCDCB3C"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A4EEF1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3657A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El actor registra próximas fechas de controles, vacunas o tratamientos y el </w:t>
            </w:r>
            <w:r w:rsidRPr="00A91A59">
              <w:rPr>
                <w:rFonts w:ascii="Arial" w:hAnsi="Arial" w:cs="Arial"/>
              </w:rPr>
              <w:lastRenderedPageBreak/>
              <w:t>sistema envía automáticamente notificaciones a los tutores.</w:t>
            </w:r>
          </w:p>
        </w:tc>
      </w:tr>
      <w:tr w:rsidR="008E5CFF" w:rsidRPr="00A91A59" w14:paraId="38018CE2"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DFA724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FF9B9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tutor es notificado por correo electrónico o WhatsApp sobre el próximo evento médico.</w:t>
            </w:r>
          </w:p>
        </w:tc>
      </w:tr>
      <w:tr w:rsidR="008E5CFF" w:rsidRPr="00A91A59" w14:paraId="31065C49" w14:textId="77777777" w:rsidTr="00272517">
        <w:trPr>
          <w:trHeight w:val="551"/>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E86927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ACD8CE" w14:textId="77777777" w:rsidR="008E5CFF" w:rsidRPr="00A91A59" w:rsidRDefault="00BA5FAB" w:rsidP="004556C2">
            <w:pPr>
              <w:spacing w:line="360" w:lineRule="auto"/>
              <w:jc w:val="both"/>
              <w:rPr>
                <w:rFonts w:ascii="Arial" w:hAnsi="Arial" w:cs="Arial"/>
              </w:rPr>
            </w:pPr>
            <w:r w:rsidRPr="00A91A59">
              <w:rPr>
                <w:rFonts w:ascii="Arial" w:hAnsi="Arial" w:cs="Arial"/>
              </w:rPr>
              <w:t>Cuaternario</w:t>
            </w:r>
          </w:p>
        </w:tc>
      </w:tr>
      <w:tr w:rsidR="008E5CFF" w:rsidRPr="00A91A59" w14:paraId="4BCB19F1"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C0F235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6D890414"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9AF16E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5D0D97E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0968747D"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6E75F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Registra en el sistema las fechas de próximos controles vacunas o tratamientos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AF6FF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programa y envía automáticamente recordatorios por correo electrónico o WhatsApp</w:t>
            </w:r>
          </w:p>
        </w:tc>
      </w:tr>
    </w:tbl>
    <w:p w14:paraId="32F04BE8" w14:textId="6D6C2880" w:rsidR="00AC5636"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97F14E1" w14:textId="65B9F69E" w:rsidR="00375DF5" w:rsidRPr="00A91A59" w:rsidRDefault="00BA5FAB" w:rsidP="00A532B8">
      <w:pPr>
        <w:spacing w:after="0" w:line="360" w:lineRule="auto"/>
        <w:ind w:left="426"/>
        <w:jc w:val="both"/>
        <w:rPr>
          <w:rFonts w:ascii="Arial" w:hAnsi="Arial" w:cs="Arial"/>
        </w:rPr>
      </w:pPr>
      <w:r w:rsidRPr="23E7B3ED">
        <w:rPr>
          <w:rFonts w:ascii="Arial" w:hAnsi="Arial" w:cs="Arial"/>
        </w:rPr>
        <w:t xml:space="preserve">Tabla </w:t>
      </w:r>
      <w:r w:rsidR="727E8E1E" w:rsidRPr="727E8E1E">
        <w:rPr>
          <w:rFonts w:ascii="Arial" w:hAnsi="Arial" w:cs="Arial"/>
        </w:rPr>
        <w:t>5.37</w:t>
      </w:r>
      <w:r w:rsidRPr="23E7B3ED">
        <w:rPr>
          <w:rFonts w:ascii="Arial" w:hAnsi="Arial" w:cs="Arial"/>
        </w:rPr>
        <w:t xml:space="preserve">: Panel de citas diarias. </w:t>
      </w:r>
      <w:r w:rsidR="4A85F1C1" w:rsidRPr="23E7B3ED">
        <w:rPr>
          <w:rFonts w:ascii="Arial" w:hAnsi="Arial" w:cs="Arial"/>
        </w:rPr>
        <w:t>Muestra listada</w:t>
      </w:r>
      <w:r w:rsidRPr="23E7B3ED">
        <w:rPr>
          <w:rFonts w:ascii="Arial" w:hAnsi="Arial" w:cs="Arial"/>
        </w:rPr>
        <w:t xml:space="preserve"> de atenciones programadas (paciente, motivo, estado) para gestión del flujo de trabajo.</w:t>
      </w:r>
    </w:p>
    <w:p w14:paraId="3BE672E3" w14:textId="3853EE02" w:rsidR="00A532B8" w:rsidRDefault="00A532B8" w:rsidP="00A532B8">
      <w:pPr>
        <w:pStyle w:val="Casosdeuso"/>
      </w:pPr>
      <w:bookmarkStart w:id="150" w:name="_Toc201111959"/>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37</w:t>
      </w:r>
      <w:r w:rsidR="009E79A0">
        <w:fldChar w:fldCharType="end"/>
      </w:r>
      <w:r>
        <w:t xml:space="preserve"> </w:t>
      </w:r>
      <w:r w:rsidRPr="0043559D">
        <w:t>Tabla de Caso de Uso 37</w:t>
      </w:r>
      <w:bookmarkEnd w:id="150"/>
    </w:p>
    <w:tbl>
      <w:tblPr>
        <w:tblStyle w:val="affffffffffb"/>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12E8A774"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1B46ECC"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37</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20B3477" w14:textId="77777777" w:rsidR="008E5CFF" w:rsidRPr="00A91A59" w:rsidRDefault="00BA5FAB" w:rsidP="004556C2">
            <w:pPr>
              <w:spacing w:after="0" w:line="360" w:lineRule="auto"/>
              <w:jc w:val="both"/>
              <w:rPr>
                <w:rFonts w:ascii="Arial" w:hAnsi="Arial" w:cs="Arial"/>
              </w:rPr>
            </w:pPr>
            <w:r w:rsidRPr="00A91A59">
              <w:rPr>
                <w:rFonts w:ascii="Arial" w:hAnsi="Arial" w:cs="Arial"/>
              </w:rPr>
              <w:t>Visualizando el panel de citas del día.</w:t>
            </w:r>
          </w:p>
        </w:tc>
      </w:tr>
      <w:tr w:rsidR="008E5CFF" w:rsidRPr="00A91A59" w14:paraId="7889621A"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26CC80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42D24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Secretaria, veterinario especialista, veterinario</w:t>
            </w:r>
          </w:p>
        </w:tc>
      </w:tr>
      <w:tr w:rsidR="008E5CFF" w:rsidRPr="00A91A59" w14:paraId="40E4EB3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98589C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02E3A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Visualizar panel de citas del día.</w:t>
            </w:r>
          </w:p>
        </w:tc>
      </w:tr>
      <w:tr w:rsidR="008E5CFF" w:rsidRPr="00A91A59" w14:paraId="1BB400CB"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91F890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D7827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citas agendadas para el día en curso.</w:t>
            </w:r>
          </w:p>
        </w:tc>
      </w:tr>
      <w:tr w:rsidR="008E5CFF" w:rsidRPr="00A91A59" w14:paraId="3886A460"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38F3A1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B590F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visualiza un panel que muestra todas las citas del día con información relevante.</w:t>
            </w:r>
          </w:p>
        </w:tc>
      </w:tr>
      <w:tr w:rsidR="008E5CFF" w:rsidRPr="00A91A59" w14:paraId="5CEF8C2F"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05CD88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EAC0B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accede a la información para la gestión del flujo de atención.</w:t>
            </w:r>
          </w:p>
        </w:tc>
      </w:tr>
      <w:tr w:rsidR="008E5CFF" w:rsidRPr="00A91A59" w14:paraId="397CC0C5"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CE1DC4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CBD37A"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3D1A6F50"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1FC0A0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332F7EBD"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A2D1AB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F65E5D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7E050606"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1DE87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al panel de citas.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6BBB8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listado de citas del día (nombre del paciente, motivo de consulta, estado).</w:t>
            </w:r>
          </w:p>
        </w:tc>
      </w:tr>
    </w:tbl>
    <w:p w14:paraId="21C4FCEE" w14:textId="412A53E8" w:rsidR="008E5CFF" w:rsidRPr="00862FBB" w:rsidRDefault="00BA5FAB" w:rsidP="00862FBB">
      <w:pPr>
        <w:spacing w:before="240" w:after="240" w:line="360" w:lineRule="auto"/>
        <w:ind w:left="1440"/>
        <w:jc w:val="right"/>
        <w:rPr>
          <w:rFonts w:ascii="Arial" w:eastAsia="Arial" w:hAnsi="Arial" w:cs="Arial"/>
          <w:i/>
          <w:iCs/>
          <w:color w:val="000000" w:themeColor="text1"/>
          <w:sz w:val="22"/>
          <w:szCs w:val="22"/>
        </w:rPr>
      </w:pPr>
      <w:r w:rsidRPr="00A91A59">
        <w:rPr>
          <w:rFonts w:ascii="Arial" w:hAnsi="Arial" w:cs="Arial"/>
        </w:rPr>
        <w:t xml:space="preserve"> </w:t>
      </w:r>
      <w:r w:rsidR="00862FBB"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31138983" w14:textId="0D6800F6" w:rsidR="00375DF5" w:rsidRPr="00A91A59" w:rsidRDefault="00BA5FAB" w:rsidP="002525A0">
      <w:pPr>
        <w:spacing w:after="0" w:line="360" w:lineRule="auto"/>
        <w:ind w:left="426"/>
        <w:jc w:val="both"/>
        <w:rPr>
          <w:rFonts w:ascii="Arial" w:hAnsi="Arial" w:cs="Arial"/>
        </w:rPr>
      </w:pPr>
      <w:r w:rsidRPr="23E7B3ED">
        <w:rPr>
          <w:rFonts w:ascii="Arial" w:hAnsi="Arial" w:cs="Arial"/>
        </w:rPr>
        <w:t xml:space="preserve">Tabla </w:t>
      </w:r>
      <w:r w:rsidR="52BF0797" w:rsidRPr="23E7B3ED">
        <w:rPr>
          <w:rFonts w:ascii="Arial" w:hAnsi="Arial" w:cs="Arial"/>
        </w:rPr>
        <w:t>5</w:t>
      </w:r>
      <w:r w:rsidR="727E8E1E" w:rsidRPr="727E8E1E">
        <w:rPr>
          <w:rFonts w:ascii="Arial" w:hAnsi="Arial" w:cs="Arial"/>
        </w:rPr>
        <w:t>.38</w:t>
      </w:r>
      <w:r w:rsidRPr="23E7B3ED">
        <w:rPr>
          <w:rFonts w:ascii="Arial" w:hAnsi="Arial" w:cs="Arial"/>
        </w:rPr>
        <w:t>: Historial de vacunas. Visualiza calendario de vacunas aplicadas y alertas de próximas dosis o vencimientos.</w:t>
      </w:r>
    </w:p>
    <w:p w14:paraId="60183060" w14:textId="591272B8" w:rsidR="002525A0" w:rsidRDefault="002525A0" w:rsidP="002525A0">
      <w:pPr>
        <w:pStyle w:val="Casosdeuso"/>
      </w:pPr>
      <w:bookmarkStart w:id="151" w:name="_Toc201111960"/>
      <w:r>
        <w:lastRenderedPageBreak/>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38</w:t>
      </w:r>
      <w:r w:rsidR="009E79A0">
        <w:fldChar w:fldCharType="end"/>
      </w:r>
      <w:r>
        <w:t xml:space="preserve"> </w:t>
      </w:r>
      <w:r w:rsidRPr="008537BE">
        <w:t>Tabla de Caso de Uso 38</w:t>
      </w:r>
      <w:bookmarkEnd w:id="151"/>
    </w:p>
    <w:tbl>
      <w:tblPr>
        <w:tblStyle w:val="affffffffffc"/>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569EAE9D"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4AA2FC9"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38</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FF7F5D5" w14:textId="77777777" w:rsidR="008E5CFF" w:rsidRPr="00A91A59" w:rsidRDefault="00BA5FAB" w:rsidP="004556C2">
            <w:pPr>
              <w:spacing w:after="0" w:line="360" w:lineRule="auto"/>
              <w:jc w:val="both"/>
              <w:rPr>
                <w:rFonts w:ascii="Arial" w:hAnsi="Arial" w:cs="Arial"/>
              </w:rPr>
            </w:pPr>
            <w:r w:rsidRPr="00A91A59">
              <w:rPr>
                <w:rFonts w:ascii="Arial" w:hAnsi="Arial" w:cs="Arial"/>
              </w:rPr>
              <w:t>Visualizando el historial y alertas de vacunas.</w:t>
            </w:r>
          </w:p>
        </w:tc>
      </w:tr>
      <w:tr w:rsidR="008E5CFF" w:rsidRPr="00A91A59" w14:paraId="03642AD4"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09DACC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F93B48" w14:textId="3A6760D9" w:rsidR="008E5CFF" w:rsidRPr="00A91A59" w:rsidRDefault="008504A7" w:rsidP="004556C2">
            <w:pPr>
              <w:spacing w:before="240" w:after="240" w:line="360" w:lineRule="auto"/>
              <w:jc w:val="both"/>
              <w:rPr>
                <w:rFonts w:ascii="Arial" w:hAnsi="Arial" w:cs="Arial"/>
              </w:rPr>
            </w:pPr>
            <w:r w:rsidRPr="00A91A59">
              <w:rPr>
                <w:rFonts w:ascii="Arial" w:hAnsi="Arial" w:cs="Arial"/>
              </w:rPr>
              <w:t>Veterinario, veterinario especialista, tutor</w:t>
            </w:r>
          </w:p>
        </w:tc>
      </w:tr>
      <w:tr w:rsidR="008E5CFF" w:rsidRPr="00A91A59" w14:paraId="4AF1730F"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4CBA92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26435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Visualizar el historial y alertas de vacunas.</w:t>
            </w:r>
          </w:p>
        </w:tc>
      </w:tr>
      <w:tr w:rsidR="008E5CFF" w:rsidRPr="00A91A59" w14:paraId="4649C444"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BD7F13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4DEB5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historial de vacunas registradas para el paciente.</w:t>
            </w:r>
          </w:p>
        </w:tc>
      </w:tr>
      <w:tr w:rsidR="008E5CFF" w:rsidRPr="00A91A59" w14:paraId="2380025F"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6FB3AE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0E528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visualiza un calendario con historial de vacunas aplicadas y alertas de vacunas pendientes o vencidas.</w:t>
            </w:r>
          </w:p>
        </w:tc>
      </w:tr>
      <w:tr w:rsidR="008E5CFF" w:rsidRPr="00A91A59" w14:paraId="17CA2147"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0E7B26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B3121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visualiza claramente el estado vacunal del paciente.</w:t>
            </w:r>
          </w:p>
        </w:tc>
      </w:tr>
      <w:tr w:rsidR="008E5CFF" w:rsidRPr="00A91A59" w14:paraId="3072AF05"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06B57B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10E6C9"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3AE570E0"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AB1325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74B14BE5"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28147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0FA62A4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BEDC515" w14:textId="77777777" w:rsidTr="00272517">
        <w:trPr>
          <w:trHeight w:val="825"/>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B9896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 la ficha del paciente.</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D9F0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calendario con historial de vacunas y alertas de próximas o vencidas al tutor mediante las notificaciones ya mencionadas.</w:t>
            </w:r>
          </w:p>
        </w:tc>
      </w:tr>
    </w:tbl>
    <w:p w14:paraId="4BAEA6A5" w14:textId="63E0A319" w:rsidR="008E5CFF"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7800E218" w14:textId="4358B44E" w:rsidR="00862FBB"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p>
    <w:p w14:paraId="063BF6FD" w14:textId="4CD9ABE2" w:rsidR="008E5CFF" w:rsidRPr="00A91A59" w:rsidRDefault="55DCC9FE" w:rsidP="004B3F9C">
      <w:pPr>
        <w:pStyle w:val="Ttulo2"/>
        <w:numPr>
          <w:ilvl w:val="0"/>
          <w:numId w:val="0"/>
        </w:numPr>
        <w:ind w:left="1418" w:hanging="720"/>
      </w:pPr>
      <w:bookmarkStart w:id="152" w:name="_Toc201111736"/>
      <w:r>
        <w:t>5.3. Gestión Financiera</w:t>
      </w:r>
      <w:bookmarkEnd w:id="152"/>
    </w:p>
    <w:p w14:paraId="09399B83" w14:textId="224DC14D" w:rsidR="00375DF5" w:rsidRPr="00697FE7" w:rsidRDefault="00BA5FAB" w:rsidP="00697FE7">
      <w:pPr>
        <w:spacing w:after="0" w:line="360" w:lineRule="auto"/>
        <w:ind w:left="709"/>
        <w:jc w:val="both"/>
        <w:rPr>
          <w:rFonts w:ascii="Arial" w:eastAsia="Arial" w:hAnsi="Arial" w:cs="Arial"/>
        </w:rPr>
      </w:pPr>
      <w:r w:rsidRPr="23E7B3ED">
        <w:rPr>
          <w:rFonts w:ascii="Arial" w:eastAsia="Arial" w:hAnsi="Arial" w:cs="Arial"/>
        </w:rPr>
        <w:t xml:space="preserve">Tabla </w:t>
      </w:r>
      <w:r w:rsidR="727E8E1E" w:rsidRPr="727E8E1E">
        <w:rPr>
          <w:rFonts w:ascii="Arial" w:hAnsi="Arial" w:cs="Arial"/>
        </w:rPr>
        <w:t>5.39</w:t>
      </w:r>
      <w:r w:rsidRPr="23E7B3ED">
        <w:rPr>
          <w:rFonts w:ascii="Arial" w:eastAsia="Arial" w:hAnsi="Arial" w:cs="Arial"/>
        </w:rPr>
        <w:t>: Registro de pagos. Gestiona abonos, saldos y estados de cuenta por tutor, generando comprobantes.</w:t>
      </w:r>
    </w:p>
    <w:p w14:paraId="6BD76C1C" w14:textId="2B8F31DC" w:rsidR="00697FE7" w:rsidRDefault="00697FE7" w:rsidP="00697FE7">
      <w:pPr>
        <w:pStyle w:val="Casosdeuso"/>
      </w:pPr>
      <w:bookmarkStart w:id="153" w:name="_Toc201111961"/>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39</w:t>
      </w:r>
      <w:r w:rsidR="009E79A0">
        <w:fldChar w:fldCharType="end"/>
      </w:r>
      <w:r>
        <w:t xml:space="preserve"> </w:t>
      </w:r>
      <w:r w:rsidRPr="00AD4889">
        <w:t>Tabla de Caso de Uso 39</w:t>
      </w:r>
      <w:bookmarkEnd w:id="153"/>
    </w:p>
    <w:tbl>
      <w:tblPr>
        <w:tblStyle w:val="affffffffffd"/>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377"/>
        <w:gridCol w:w="5025"/>
      </w:tblGrid>
      <w:tr w:rsidR="008E5CFF" w:rsidRPr="00A91A59" w14:paraId="7FDD3067" w14:textId="77777777" w:rsidTr="00272517">
        <w:trPr>
          <w:trHeight w:val="600"/>
        </w:trPr>
        <w:tc>
          <w:tcPr>
            <w:tcW w:w="3377"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49889F7" w14:textId="77777777" w:rsidR="008E5CFF" w:rsidRPr="00A91A59" w:rsidRDefault="00BA5FAB" w:rsidP="004556C2">
            <w:pPr>
              <w:spacing w:before="240" w:after="240" w:line="360" w:lineRule="auto"/>
              <w:jc w:val="both"/>
              <w:rPr>
                <w:rFonts w:ascii="Arial" w:eastAsia="Arial" w:hAnsi="Arial" w:cs="Arial"/>
                <w:b/>
              </w:rPr>
            </w:pPr>
            <w:r w:rsidRPr="00A91A59">
              <w:rPr>
                <w:rFonts w:ascii="Arial" w:eastAsia="Arial" w:hAnsi="Arial" w:cs="Arial"/>
              </w:rPr>
              <w:t>Casos de Uso N° 39</w:t>
            </w:r>
          </w:p>
        </w:tc>
        <w:tc>
          <w:tcPr>
            <w:tcW w:w="502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AF18DE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Registrando pagos, abonos y estado de cuenta por cliente.</w:t>
            </w:r>
          </w:p>
        </w:tc>
      </w:tr>
      <w:tr w:rsidR="008E5CFF" w:rsidRPr="00A91A59" w14:paraId="3DDD73EC" w14:textId="77777777" w:rsidTr="00272517">
        <w:trPr>
          <w:trHeight w:val="79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396D1A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F7009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Secretaria.</w:t>
            </w:r>
          </w:p>
        </w:tc>
      </w:tr>
      <w:tr w:rsidR="008E5CFF" w:rsidRPr="00A91A59" w14:paraId="25A7FA20" w14:textId="77777777" w:rsidTr="00272517">
        <w:trPr>
          <w:trHeight w:val="79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3B4F5E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49AE1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Registra pagos, abonos y estado de cuenta por cliente.</w:t>
            </w:r>
          </w:p>
        </w:tc>
      </w:tr>
      <w:tr w:rsidR="008E5CFF" w:rsidRPr="00A91A59" w14:paraId="7C33CD85" w14:textId="77777777" w:rsidTr="00272517">
        <w:trPr>
          <w:trHeight w:val="79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83374B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10951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 tutor registrado en el sistema con al menos un paciente asociado.</w:t>
            </w:r>
          </w:p>
        </w:tc>
      </w:tr>
      <w:tr w:rsidR="008E5CFF" w:rsidRPr="00A91A59" w14:paraId="1C7BAD5B" w14:textId="77777777" w:rsidTr="00272517">
        <w:trPr>
          <w:trHeight w:val="82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A605C6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C6BE3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registra pagos o abonos realizados por el tutor y el sistema calcula el saldo correspondiente.</w:t>
            </w:r>
          </w:p>
        </w:tc>
      </w:tr>
      <w:tr w:rsidR="008E5CFF" w:rsidRPr="00A91A59" w14:paraId="7189A059" w14:textId="77777777" w:rsidTr="00272517">
        <w:trPr>
          <w:trHeight w:val="79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B6351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1F22E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pago queda reflejado en la cuenta del tutor y asociado al servicio recibido.</w:t>
            </w:r>
          </w:p>
        </w:tc>
      </w:tr>
      <w:tr w:rsidR="008E5CFF" w:rsidRPr="00A91A59" w14:paraId="79A1A9A7" w14:textId="77777777" w:rsidTr="00272517">
        <w:trPr>
          <w:trHeight w:val="795"/>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7D9604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Tipos</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4F7DFF"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0B33B72E"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9F65BF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01630EBC" w14:textId="77777777" w:rsidTr="00272517">
        <w:trPr>
          <w:trHeight w:val="600"/>
        </w:trPr>
        <w:tc>
          <w:tcPr>
            <w:tcW w:w="337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A07110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2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5C248DD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28B0A8C" w14:textId="77777777" w:rsidTr="00272517">
        <w:trPr>
          <w:trHeight w:val="2400"/>
        </w:trPr>
        <w:tc>
          <w:tcPr>
            <w:tcW w:w="337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905A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al módulo de pagos del cliente.</w:t>
            </w:r>
          </w:p>
          <w:p w14:paraId="369AE33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Ingresando los datos del abono (monto, fecha, medio de pago).</w:t>
            </w:r>
          </w:p>
          <w:p w14:paraId="6F0A6F9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Confirmando el registro.</w:t>
            </w:r>
          </w:p>
        </w:tc>
        <w:tc>
          <w:tcPr>
            <w:tcW w:w="5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8EFA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las opciones para registrar pagos, abonos y visualizar estado de cuenta.</w:t>
            </w:r>
          </w:p>
          <w:p w14:paraId="1ABF42E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Registrando la transacción y actualizando el estado de cuenta del tutor.</w:t>
            </w:r>
          </w:p>
          <w:p w14:paraId="36771C7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Mostrando comprobante del abono y guardándolo en el sistema.</w:t>
            </w:r>
          </w:p>
        </w:tc>
      </w:tr>
    </w:tbl>
    <w:p w14:paraId="7B205B1F" w14:textId="0F3CF8EB" w:rsidR="008E5CFF" w:rsidRPr="00862FBB" w:rsidRDefault="00862FBB" w:rsidP="00862FB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79539695" w14:textId="00D4C2AC" w:rsidR="00375DF5" w:rsidRPr="00A91A59" w:rsidRDefault="00BA5FAB" w:rsidP="00697FE7">
      <w:pPr>
        <w:spacing w:after="0" w:line="360" w:lineRule="auto"/>
        <w:ind w:left="426"/>
        <w:jc w:val="both"/>
        <w:rPr>
          <w:rFonts w:ascii="Arial" w:hAnsi="Arial" w:cs="Arial"/>
        </w:rPr>
      </w:pPr>
      <w:r w:rsidRPr="23E7B3ED">
        <w:rPr>
          <w:rFonts w:ascii="Arial" w:hAnsi="Arial" w:cs="Arial"/>
        </w:rPr>
        <w:t xml:space="preserve">Tabla </w:t>
      </w:r>
      <w:r w:rsidR="5E38920F" w:rsidRPr="5E38920F">
        <w:rPr>
          <w:rFonts w:ascii="Arial" w:hAnsi="Arial" w:cs="Arial"/>
        </w:rPr>
        <w:t>5.40</w:t>
      </w:r>
      <w:r w:rsidRPr="23E7B3ED">
        <w:rPr>
          <w:rFonts w:ascii="Arial" w:hAnsi="Arial" w:cs="Arial"/>
        </w:rPr>
        <w:t>: Desglose de costos. Muestra al tutor detalles financieros por atención (insumos, medicamentos, hospitalización).</w:t>
      </w:r>
    </w:p>
    <w:p w14:paraId="24A3F5D6" w14:textId="44703E31" w:rsidR="00697FE7" w:rsidRDefault="00697FE7" w:rsidP="00697FE7">
      <w:pPr>
        <w:pStyle w:val="Casosdeuso"/>
      </w:pPr>
      <w:bookmarkStart w:id="154" w:name="_Toc201111962"/>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40</w:t>
      </w:r>
      <w:r w:rsidR="009E79A0">
        <w:fldChar w:fldCharType="end"/>
      </w:r>
      <w:r>
        <w:t xml:space="preserve"> </w:t>
      </w:r>
      <w:r w:rsidRPr="0003250B">
        <w:t>Tabla de Caso de Uso 40</w:t>
      </w:r>
      <w:bookmarkEnd w:id="154"/>
    </w:p>
    <w:tbl>
      <w:tblPr>
        <w:tblStyle w:val="affffffffffe"/>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02CE77D5"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348AECF"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40</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1666DA39" w14:textId="77777777" w:rsidR="008E5CFF" w:rsidRPr="00A91A59" w:rsidRDefault="00BA5FAB" w:rsidP="004556C2">
            <w:pPr>
              <w:spacing w:after="0" w:line="360" w:lineRule="auto"/>
              <w:jc w:val="both"/>
              <w:rPr>
                <w:rFonts w:ascii="Arial" w:hAnsi="Arial" w:cs="Arial"/>
              </w:rPr>
            </w:pPr>
            <w:r w:rsidRPr="00A91A59">
              <w:rPr>
                <w:rFonts w:ascii="Arial" w:hAnsi="Arial" w:cs="Arial"/>
              </w:rPr>
              <w:t>Visualizando abonos, cobros y costos asociados.</w:t>
            </w:r>
          </w:p>
        </w:tc>
      </w:tr>
      <w:tr w:rsidR="008E5CFF" w:rsidRPr="00A91A59" w14:paraId="65702CA3"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5D7D68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4EFDE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3AF8271E"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B6D444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E03FB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Visualiza abonos, cobros y costos asociados.</w:t>
            </w:r>
          </w:p>
        </w:tc>
      </w:tr>
      <w:tr w:rsidR="008E5CFF" w:rsidRPr="00A91A59" w14:paraId="26A97F78"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D017E1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50250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atención médica registrada con costos asociados.</w:t>
            </w:r>
          </w:p>
        </w:tc>
      </w:tr>
      <w:tr w:rsidR="008E5CFF" w:rsidRPr="00A91A59" w14:paraId="66021CFE" w14:textId="77777777" w:rsidTr="00272517">
        <w:trPr>
          <w:trHeight w:val="82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8BF71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92CE5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sistema muestra al actor un desglose de los cobros por insumos, medicamentos y hospitalización.</w:t>
            </w:r>
          </w:p>
        </w:tc>
      </w:tr>
      <w:tr w:rsidR="008E5CFF" w:rsidRPr="00A91A59" w14:paraId="3FA3C387"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A1F2A1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9FA5A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puede visualizar el historial de pagos y costos por cada atención.</w:t>
            </w:r>
          </w:p>
        </w:tc>
      </w:tr>
      <w:tr w:rsidR="008E5CFF" w:rsidRPr="00A91A59" w14:paraId="2B0AD214"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890D82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C210C9"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3B8F8E29"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92A01A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4C839E2B"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D4D90D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3BA48B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23A7FC11" w14:textId="77777777" w:rsidTr="00272517">
        <w:trPr>
          <w:trHeight w:val="135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057B8C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Accediendo al historial de atención del paciente.</w:t>
            </w:r>
          </w:p>
          <w:p w14:paraId="705980D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Solicitando ver detalles de pagos o abonos.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B189C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Mostrando desglose de costos por atención (insumos, medicamentos, hospitalización).</w:t>
            </w:r>
          </w:p>
          <w:p w14:paraId="1A0096D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Mostrando historial de pagos y abonos asociados a la ficha del paciente.</w:t>
            </w:r>
          </w:p>
        </w:tc>
      </w:tr>
    </w:tbl>
    <w:p w14:paraId="375B812C" w14:textId="0C3E1EBD" w:rsidR="00862FBB" w:rsidRPr="00862FBB" w:rsidRDefault="00862FBB" w:rsidP="005479C0">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401F1C1C" w14:textId="4914E4C6" w:rsidR="008E5CFF" w:rsidRPr="00A91A59" w:rsidRDefault="55DCC9FE" w:rsidP="004B3F9C">
      <w:pPr>
        <w:pStyle w:val="Ttulo2"/>
        <w:numPr>
          <w:ilvl w:val="0"/>
          <w:numId w:val="0"/>
        </w:numPr>
        <w:ind w:left="1418" w:hanging="720"/>
      </w:pPr>
      <w:bookmarkStart w:id="155" w:name="_Toc201111737"/>
      <w:r>
        <w:lastRenderedPageBreak/>
        <w:t>5.4. Gestión de Usuarios y Seguridad</w:t>
      </w:r>
      <w:bookmarkEnd w:id="155"/>
    </w:p>
    <w:p w14:paraId="6AD76307" w14:textId="0044C1B4" w:rsidR="000979CF" w:rsidRPr="00E0555C" w:rsidRDefault="00BA5FAB" w:rsidP="00E0555C">
      <w:pPr>
        <w:spacing w:after="0" w:line="360" w:lineRule="auto"/>
        <w:ind w:left="1276"/>
        <w:jc w:val="both"/>
        <w:rPr>
          <w:rFonts w:ascii="Arial" w:eastAsia="Arial" w:hAnsi="Arial" w:cs="Arial"/>
        </w:rPr>
      </w:pPr>
      <w:r w:rsidRPr="23E7B3ED">
        <w:rPr>
          <w:rFonts w:ascii="Arial" w:eastAsia="Arial" w:hAnsi="Arial" w:cs="Arial"/>
        </w:rPr>
        <w:t xml:space="preserve">Tabla </w:t>
      </w:r>
      <w:r w:rsidR="5E38920F" w:rsidRPr="5E38920F">
        <w:rPr>
          <w:rFonts w:ascii="Arial" w:hAnsi="Arial" w:cs="Arial"/>
        </w:rPr>
        <w:t>5.41</w:t>
      </w:r>
      <w:r w:rsidRPr="23E7B3ED">
        <w:rPr>
          <w:rFonts w:ascii="Arial" w:eastAsia="Arial" w:hAnsi="Arial" w:cs="Arial"/>
        </w:rPr>
        <w:t>: Registro de tutores. Captura datos básicos (RUT, contacto) de nuevos tutores para asociarlos a pacientes.</w:t>
      </w:r>
    </w:p>
    <w:p w14:paraId="769B614B" w14:textId="75419E5F" w:rsidR="00E0555C" w:rsidRDefault="00E0555C" w:rsidP="00E0555C">
      <w:pPr>
        <w:pStyle w:val="Casosdeuso"/>
      </w:pPr>
      <w:bookmarkStart w:id="156" w:name="_Toc20111196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41</w:t>
      </w:r>
      <w:r w:rsidR="009E79A0">
        <w:fldChar w:fldCharType="end"/>
      </w:r>
      <w:r>
        <w:t xml:space="preserve"> </w:t>
      </w:r>
      <w:r w:rsidRPr="00D1023C">
        <w:t>Tabla de Caso de Uso 41</w:t>
      </w:r>
      <w:bookmarkEnd w:id="156"/>
    </w:p>
    <w:tbl>
      <w:tblPr>
        <w:tblStyle w:val="afffffffffff"/>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32D5D5C3"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AE92ABB" w14:textId="77777777" w:rsidR="008E5CFF" w:rsidRPr="00A91A59" w:rsidRDefault="00BA5FAB" w:rsidP="004556C2">
            <w:pPr>
              <w:spacing w:after="0" w:line="360" w:lineRule="auto"/>
              <w:jc w:val="both"/>
              <w:rPr>
                <w:rFonts w:ascii="Arial" w:eastAsia="Arial" w:hAnsi="Arial" w:cs="Arial"/>
                <w:b/>
              </w:rPr>
            </w:pPr>
            <w:r w:rsidRPr="00A91A59">
              <w:rPr>
                <w:rFonts w:ascii="Arial" w:eastAsia="Arial" w:hAnsi="Arial" w:cs="Arial"/>
              </w:rPr>
              <w:t>Casos de Uso N° 41</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E19120A" w14:textId="77777777" w:rsidR="008E5CFF" w:rsidRPr="00A91A59" w:rsidRDefault="00BA5FAB" w:rsidP="004556C2">
            <w:pPr>
              <w:spacing w:after="0" w:line="360" w:lineRule="auto"/>
              <w:jc w:val="both"/>
              <w:rPr>
                <w:rFonts w:ascii="Arial" w:hAnsi="Arial" w:cs="Arial"/>
              </w:rPr>
            </w:pPr>
            <w:r w:rsidRPr="00A91A59">
              <w:rPr>
                <w:rFonts w:ascii="Arial" w:hAnsi="Arial" w:cs="Arial"/>
              </w:rPr>
              <w:t>Registrando un nuevo tutor en el sistema.</w:t>
            </w:r>
          </w:p>
        </w:tc>
      </w:tr>
      <w:tr w:rsidR="008E5CFF" w:rsidRPr="00A91A59" w14:paraId="3B3EDFDC"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076624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A5C9E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 secretaria</w:t>
            </w:r>
          </w:p>
        </w:tc>
      </w:tr>
      <w:tr w:rsidR="008E5CFF" w:rsidRPr="00A91A59" w14:paraId="099032E0"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61EBEF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90942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Registrar un nuevo tutor en el sistema.</w:t>
            </w:r>
          </w:p>
        </w:tc>
      </w:tr>
      <w:tr w:rsidR="008E5CFF" w:rsidRPr="00A91A59" w14:paraId="32BE6409"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BFC704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6C106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sesión iniciada con permisos para registrar tutores.</w:t>
            </w:r>
          </w:p>
        </w:tc>
      </w:tr>
      <w:tr w:rsidR="008E5CFF" w:rsidRPr="00A91A59" w14:paraId="1C85F44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D10899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7AEA9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registra los datos básicos de un nuevo tutor en el sistema.</w:t>
            </w:r>
          </w:p>
        </w:tc>
      </w:tr>
      <w:tr w:rsidR="008E5CFF" w:rsidRPr="00A91A59" w14:paraId="1F1839D7"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9F815D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6AA3B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tutor queda registrado en el sistema y disponible para asociar pacientes.</w:t>
            </w:r>
          </w:p>
        </w:tc>
      </w:tr>
      <w:tr w:rsidR="008E5CFF" w:rsidRPr="00A91A59" w14:paraId="5824FC70"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F6FBF1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023129"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61320C49"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DF528F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0D195A9C"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80E23F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31866D3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05E0C0DE" w14:textId="77777777" w:rsidTr="00272517">
        <w:trPr>
          <w:trHeight w:val="267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B5D4E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1. Selecciona “Registrar tutor” desde el panel principal.</w:t>
            </w:r>
          </w:p>
          <w:p w14:paraId="7AB5B7F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Ingresa los datos del tutor.</w:t>
            </w:r>
          </w:p>
          <w:p w14:paraId="2860AB2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Confirma el registro.</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93827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el formulario con los campos requeridos (nombre completo, RUT, correo electrónico, número de contacto, dirección).</w:t>
            </w:r>
          </w:p>
          <w:p w14:paraId="78FFD92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Valida los datos y muestra advertencias si hay errores.</w:t>
            </w:r>
          </w:p>
          <w:p w14:paraId="0A3A9E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Guarda la información y muestra el mensaje de éxito.</w:t>
            </w:r>
          </w:p>
        </w:tc>
      </w:tr>
    </w:tbl>
    <w:p w14:paraId="1A53C8FC" w14:textId="5C4B2580" w:rsidR="008E5CFF" w:rsidRPr="00862FBB" w:rsidRDefault="00BA5FAB" w:rsidP="00862FBB">
      <w:pPr>
        <w:spacing w:before="240" w:after="240" w:line="360" w:lineRule="auto"/>
        <w:ind w:left="1440"/>
        <w:jc w:val="right"/>
        <w:rPr>
          <w:rFonts w:ascii="Arial" w:eastAsia="Arial" w:hAnsi="Arial" w:cs="Arial"/>
          <w:i/>
          <w:iCs/>
          <w:color w:val="000000" w:themeColor="text1"/>
          <w:sz w:val="22"/>
          <w:szCs w:val="22"/>
        </w:rPr>
      </w:pPr>
      <w:r w:rsidRPr="00A91A59">
        <w:rPr>
          <w:rFonts w:ascii="Arial" w:hAnsi="Arial" w:cs="Arial"/>
        </w:rPr>
        <w:t xml:space="preserve"> </w:t>
      </w:r>
      <w:r w:rsidR="00862FBB"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1523404" w14:textId="5D71DE00" w:rsidR="000979CF" w:rsidRPr="00A91A59" w:rsidRDefault="00BA5FAB" w:rsidP="00E0555C">
      <w:pPr>
        <w:spacing w:after="0" w:line="360" w:lineRule="auto"/>
        <w:ind w:left="426"/>
        <w:jc w:val="both"/>
        <w:rPr>
          <w:rFonts w:ascii="Arial" w:hAnsi="Arial" w:cs="Arial"/>
        </w:rPr>
      </w:pPr>
      <w:r w:rsidRPr="23E7B3ED">
        <w:rPr>
          <w:rFonts w:ascii="Arial" w:hAnsi="Arial" w:cs="Arial"/>
        </w:rPr>
        <w:t xml:space="preserve">Tabla </w:t>
      </w:r>
      <w:r w:rsidR="4EA47152" w:rsidRPr="4EA47152">
        <w:rPr>
          <w:rFonts w:ascii="Arial" w:hAnsi="Arial" w:cs="Arial"/>
        </w:rPr>
        <w:t>5.42</w:t>
      </w:r>
      <w:r w:rsidRPr="23E7B3ED">
        <w:rPr>
          <w:rFonts w:ascii="Arial" w:hAnsi="Arial" w:cs="Arial"/>
        </w:rPr>
        <w:t>: Inicio de sesión. Valida credenciales (RUT y contraseña) para acceder al sistema según rol asignado.</w:t>
      </w:r>
    </w:p>
    <w:p w14:paraId="24584004" w14:textId="37AD9D5A" w:rsidR="00E0555C" w:rsidRDefault="00E0555C" w:rsidP="005B3258">
      <w:pPr>
        <w:pStyle w:val="Sinespaciado"/>
      </w:pPr>
      <w:bookmarkStart w:id="157" w:name="_Toc201111964"/>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42</w:t>
      </w:r>
      <w:r w:rsidR="009E79A0">
        <w:fldChar w:fldCharType="end"/>
      </w:r>
      <w:r>
        <w:t xml:space="preserve"> </w:t>
      </w:r>
      <w:r w:rsidRPr="00804190">
        <w:t>Tabla de Caso de Uso 42</w:t>
      </w:r>
      <w:bookmarkEnd w:id="157"/>
    </w:p>
    <w:tbl>
      <w:tblPr>
        <w:tblStyle w:val="afffffffffff0"/>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351FCAD9"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C42CF66"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42</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A1B51D8" w14:textId="77777777" w:rsidR="008E5CFF" w:rsidRPr="00A91A59" w:rsidRDefault="00BA5FAB" w:rsidP="004556C2">
            <w:pPr>
              <w:spacing w:after="0" w:line="360" w:lineRule="auto"/>
              <w:jc w:val="both"/>
              <w:rPr>
                <w:rFonts w:ascii="Arial" w:hAnsi="Arial" w:cs="Arial"/>
              </w:rPr>
            </w:pPr>
            <w:r w:rsidRPr="00A91A59">
              <w:rPr>
                <w:rFonts w:ascii="Arial" w:hAnsi="Arial" w:cs="Arial"/>
              </w:rPr>
              <w:t>Iniciando sesión en el sistema.</w:t>
            </w:r>
          </w:p>
        </w:tc>
      </w:tr>
      <w:tr w:rsidR="008E5CFF" w:rsidRPr="00A91A59" w14:paraId="016723BC"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FB5B89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76E62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 Administrador, Tutor, secretaria</w:t>
            </w:r>
          </w:p>
        </w:tc>
      </w:tr>
      <w:tr w:rsidR="008E5CFF" w:rsidRPr="00A91A59" w14:paraId="47E175F5"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CD2890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E0F34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Iniciar sesión en el sistema.</w:t>
            </w:r>
          </w:p>
        </w:tc>
      </w:tr>
      <w:tr w:rsidR="008E5CFF" w:rsidRPr="00A91A59" w14:paraId="41B9ADDC"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F77145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5338E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usuario registrado con RUT y contraseña.</w:t>
            </w:r>
          </w:p>
        </w:tc>
      </w:tr>
      <w:tr w:rsidR="008E5CFF" w:rsidRPr="00A91A59" w14:paraId="0DB0B9E4"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B4FAB8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738B3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ingresa sus credenciales para acceder al sistema.</w:t>
            </w:r>
          </w:p>
        </w:tc>
      </w:tr>
      <w:tr w:rsidR="008E5CFF" w:rsidRPr="00A91A59" w14:paraId="3F0CDC99"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D80B7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3B969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usuario accede al sistema con su rol y permisos correspondientes.</w:t>
            </w:r>
          </w:p>
        </w:tc>
      </w:tr>
      <w:tr w:rsidR="008E5CFF" w:rsidRPr="00A91A59" w14:paraId="31A5AB3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B77A6D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481DA1"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4CBDBBA9"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BA53A6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6BA343FF"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5D5181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B0AE29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FC27C6D" w14:textId="77777777" w:rsidTr="00272517">
        <w:trPr>
          <w:trHeight w:val="111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746DC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Ingrese RUT y contraseña.</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A3FA3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valida credenciales con la base de datos y redirige a la interfaz correspondiente según el rol del usuario, si no encuentra las credenciales pide ingresar credenciales válidas.</w:t>
            </w:r>
          </w:p>
        </w:tc>
      </w:tr>
    </w:tbl>
    <w:p w14:paraId="612789FE" w14:textId="21E2E270" w:rsidR="00862FBB" w:rsidRPr="00862FBB" w:rsidRDefault="00BA5FAB" w:rsidP="00862FBB">
      <w:pPr>
        <w:spacing w:before="240" w:after="240" w:line="360" w:lineRule="auto"/>
        <w:ind w:left="1440"/>
        <w:jc w:val="right"/>
        <w:rPr>
          <w:rFonts w:ascii="Arial" w:eastAsia="Arial" w:hAnsi="Arial" w:cs="Arial"/>
          <w:i/>
          <w:iCs/>
          <w:color w:val="000000" w:themeColor="text1"/>
          <w:sz w:val="22"/>
          <w:szCs w:val="22"/>
        </w:rPr>
      </w:pPr>
      <w:r w:rsidRPr="00A91A59">
        <w:rPr>
          <w:rFonts w:ascii="Arial" w:hAnsi="Arial" w:cs="Arial"/>
        </w:rPr>
        <w:t xml:space="preserve"> </w:t>
      </w:r>
      <w:r w:rsidR="00862FBB"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1C7C49B6" w14:textId="37D587DE" w:rsidR="000979CF"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4EA47152" w:rsidRPr="4EA47152">
        <w:rPr>
          <w:rFonts w:ascii="Arial" w:hAnsi="Arial" w:cs="Arial"/>
        </w:rPr>
        <w:t>5.43</w:t>
      </w:r>
      <w:r w:rsidRPr="23E7B3ED">
        <w:rPr>
          <w:rFonts w:ascii="Arial" w:hAnsi="Arial" w:cs="Arial"/>
        </w:rPr>
        <w:t xml:space="preserve">: Roles y permisos. Limita o </w:t>
      </w:r>
      <w:r w:rsidR="4A85F1C1" w:rsidRPr="23E7B3ED">
        <w:rPr>
          <w:rFonts w:ascii="Arial" w:hAnsi="Arial" w:cs="Arial"/>
        </w:rPr>
        <w:t>habilitas funciones</w:t>
      </w:r>
      <w:r w:rsidRPr="23E7B3ED">
        <w:rPr>
          <w:rFonts w:ascii="Arial" w:hAnsi="Arial" w:cs="Arial"/>
        </w:rPr>
        <w:t xml:space="preserve"> en la interfaz según el perfil del usuario (veterinario, recepcionista, tutor, etc.).</w:t>
      </w:r>
    </w:p>
    <w:p w14:paraId="772427C9" w14:textId="09034830" w:rsidR="00F76268" w:rsidRDefault="00F76268" w:rsidP="005B3258">
      <w:pPr>
        <w:pStyle w:val="Sinespaciado"/>
      </w:pPr>
      <w:bookmarkStart w:id="158" w:name="_Toc201111965"/>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43</w:t>
      </w:r>
      <w:r w:rsidR="009E79A0">
        <w:fldChar w:fldCharType="end"/>
      </w:r>
      <w:r>
        <w:t xml:space="preserve"> </w:t>
      </w:r>
      <w:r w:rsidRPr="00381CAD">
        <w:t>Tabla de Caso de Uso 43</w:t>
      </w:r>
      <w:bookmarkEnd w:id="158"/>
    </w:p>
    <w:tbl>
      <w:tblPr>
        <w:tblStyle w:val="afffffffffff1"/>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437D8976" w14:textId="77777777" w:rsidTr="00272517">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C8474A9"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43</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07C816B" w14:textId="77777777" w:rsidR="008E5CFF" w:rsidRPr="00A91A59" w:rsidRDefault="00BA5FAB" w:rsidP="004556C2">
            <w:pPr>
              <w:spacing w:after="0" w:line="360" w:lineRule="auto"/>
              <w:jc w:val="both"/>
              <w:rPr>
                <w:rFonts w:ascii="Arial" w:hAnsi="Arial" w:cs="Arial"/>
              </w:rPr>
            </w:pPr>
            <w:r w:rsidRPr="00A91A59">
              <w:rPr>
                <w:rFonts w:ascii="Arial" w:hAnsi="Arial" w:cs="Arial"/>
              </w:rPr>
              <w:t>Asignando roles y permisos de usuario.</w:t>
            </w:r>
          </w:p>
        </w:tc>
      </w:tr>
      <w:tr w:rsidR="008E5CFF" w:rsidRPr="00A91A59" w14:paraId="1E4F2391"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20F586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C00365" w14:textId="77777777" w:rsidR="008E5CFF" w:rsidRPr="00A91A59" w:rsidRDefault="00BA5FAB" w:rsidP="004556C2">
            <w:pPr>
              <w:spacing w:before="240" w:after="240" w:line="360" w:lineRule="auto"/>
              <w:jc w:val="both"/>
              <w:rPr>
                <w:rFonts w:ascii="Arial" w:eastAsia="Arial" w:hAnsi="Arial" w:cs="Arial"/>
                <w:highlight w:val="white"/>
              </w:rPr>
            </w:pPr>
            <w:r w:rsidRPr="00A91A59">
              <w:rPr>
                <w:rFonts w:ascii="Arial" w:eastAsia="Arial" w:hAnsi="Arial" w:cs="Arial"/>
                <w:highlight w:val="white"/>
              </w:rPr>
              <w:t>Veterinario, veterinario especialista Administrador, Tutor, secretaria</w:t>
            </w:r>
          </w:p>
        </w:tc>
      </w:tr>
      <w:tr w:rsidR="008E5CFF" w:rsidRPr="00A91A59" w14:paraId="6FDDE8A5"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D143E6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AACF4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Acceder al sistema y visualizar funciones según el rol asignado</w:t>
            </w:r>
          </w:p>
        </w:tc>
      </w:tr>
      <w:tr w:rsidR="008E5CFF" w:rsidRPr="00A91A59" w14:paraId="26FAC53C"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F3301D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DA97B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debe tener una cuenta de usuario válida y sesión iniciada en el sistema.</w:t>
            </w:r>
          </w:p>
        </w:tc>
      </w:tr>
      <w:tr w:rsidR="008E5CFF" w:rsidRPr="00A91A59" w14:paraId="4455E900"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D6D576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BEE4A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inicia sesión, el sistema reconoce su rol y habilita las funciones específicas permitidas para su perfil</w:t>
            </w:r>
          </w:p>
        </w:tc>
      </w:tr>
      <w:tr w:rsidR="008E5CFF" w:rsidRPr="00A91A59" w14:paraId="4A676B6D"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ED8902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1ED1E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sistema limita o permite funcionalidades según el rol del usuario.</w:t>
            </w:r>
          </w:p>
        </w:tc>
      </w:tr>
      <w:tr w:rsidR="008E5CFF" w:rsidRPr="00A91A59" w14:paraId="5A57A596" w14:textId="77777777" w:rsidTr="00272517">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C910CA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9EB376"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7308CB0F"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F783EA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72E88603" w14:textId="77777777" w:rsidTr="00272517">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362ED6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53AFC2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A49F45F" w14:textId="77777777" w:rsidTr="00272517">
        <w:trPr>
          <w:trHeight w:val="111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6A081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Inicia sesión con credenciales válidas.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C63772" w14:textId="3F9285DE"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2. El sistema identifica el rol del usuario (administrador, veterinario, veterinario </w:t>
            </w:r>
            <w:r w:rsidR="008504A7" w:rsidRPr="00A91A59">
              <w:rPr>
                <w:rFonts w:ascii="Arial" w:hAnsi="Arial" w:cs="Arial"/>
              </w:rPr>
              <w:t>especialista, recepcionista</w:t>
            </w:r>
            <w:r w:rsidRPr="00A91A59">
              <w:rPr>
                <w:rFonts w:ascii="Arial" w:hAnsi="Arial" w:cs="Arial"/>
              </w:rPr>
              <w:t>, tutor) y muestra la interfaz y funciones permitidas según el rol correspondiente.</w:t>
            </w:r>
          </w:p>
        </w:tc>
      </w:tr>
    </w:tbl>
    <w:p w14:paraId="7CCCBF59" w14:textId="77777777"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7C9FB372" w14:textId="23A01322" w:rsidR="000979CF"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4EA47152" w:rsidRPr="4EA47152">
        <w:rPr>
          <w:rFonts w:ascii="Arial" w:hAnsi="Arial" w:cs="Arial"/>
        </w:rPr>
        <w:t>5.44</w:t>
      </w:r>
      <w:r w:rsidRPr="23E7B3ED">
        <w:rPr>
          <w:rFonts w:ascii="Arial" w:hAnsi="Arial" w:cs="Arial"/>
        </w:rPr>
        <w:t>: Recuperación de contraseña. Permite a los usuarios restablecer su contraseña mediante un enlace enviado al correo electrónico registrado, garantizando acceso seguro al sistema.</w:t>
      </w:r>
    </w:p>
    <w:p w14:paraId="1BC4BD11" w14:textId="24997FA3" w:rsidR="00F76268" w:rsidRDefault="00F76268" w:rsidP="005B3258">
      <w:pPr>
        <w:pStyle w:val="Sinespaciado"/>
      </w:pPr>
      <w:bookmarkStart w:id="159" w:name="_Toc201111966"/>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44</w:t>
      </w:r>
      <w:r w:rsidR="009E79A0">
        <w:fldChar w:fldCharType="end"/>
      </w:r>
      <w:r>
        <w:t xml:space="preserve"> </w:t>
      </w:r>
      <w:r w:rsidRPr="001A20B9">
        <w:t>Tabla de Caso de Uso 44</w:t>
      </w:r>
      <w:bookmarkEnd w:id="159"/>
    </w:p>
    <w:tbl>
      <w:tblPr>
        <w:tblStyle w:val="afffffffffff2"/>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302"/>
        <w:gridCol w:w="5100"/>
      </w:tblGrid>
      <w:tr w:rsidR="008E5CFF" w:rsidRPr="00A91A59" w14:paraId="62ECD7B3" w14:textId="77777777" w:rsidTr="00272517">
        <w:trPr>
          <w:trHeight w:val="600"/>
        </w:trPr>
        <w:tc>
          <w:tcPr>
            <w:tcW w:w="33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572E23D"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44</w:t>
            </w:r>
          </w:p>
        </w:tc>
        <w:tc>
          <w:tcPr>
            <w:tcW w:w="51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5E4794" w14:textId="77777777" w:rsidR="008E5CFF" w:rsidRPr="00A91A59" w:rsidRDefault="00BA5FAB" w:rsidP="004556C2">
            <w:pPr>
              <w:spacing w:after="0" w:line="360" w:lineRule="auto"/>
              <w:jc w:val="both"/>
              <w:rPr>
                <w:rFonts w:ascii="Arial" w:hAnsi="Arial" w:cs="Arial"/>
              </w:rPr>
            </w:pPr>
            <w:r w:rsidRPr="00A91A59">
              <w:rPr>
                <w:rFonts w:ascii="Arial" w:hAnsi="Arial" w:cs="Arial"/>
              </w:rPr>
              <w:t>Recuperando contraseña olvidada.</w:t>
            </w:r>
          </w:p>
        </w:tc>
      </w:tr>
      <w:tr w:rsidR="008E5CFF" w:rsidRPr="00A91A59" w14:paraId="035CBE6B"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31BCD3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9B7823" w14:textId="22737866"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Veterinario, Administrador, Tutor, </w:t>
            </w:r>
            <w:r w:rsidR="008504A7" w:rsidRPr="00A91A59">
              <w:rPr>
                <w:rFonts w:ascii="Arial" w:hAnsi="Arial" w:cs="Arial"/>
              </w:rPr>
              <w:t>secretaria</w:t>
            </w:r>
            <w:r w:rsidRPr="00A91A59">
              <w:rPr>
                <w:rFonts w:ascii="Arial" w:hAnsi="Arial" w:cs="Arial"/>
              </w:rPr>
              <w:t>, Veterinario especialista</w:t>
            </w:r>
          </w:p>
        </w:tc>
      </w:tr>
      <w:tr w:rsidR="008E5CFF" w:rsidRPr="00A91A59" w14:paraId="601B93E2"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801D15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C8882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Recuperar contraseña olvidada.</w:t>
            </w:r>
          </w:p>
        </w:tc>
      </w:tr>
      <w:tr w:rsidR="008E5CFF" w:rsidRPr="00A91A59" w14:paraId="231882B0"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D0537E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3E0A2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cuenta de usuario registrada en el sistema.</w:t>
            </w:r>
          </w:p>
        </w:tc>
      </w:tr>
      <w:tr w:rsidR="008E5CFF" w:rsidRPr="00A91A59" w14:paraId="403271E5"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E5A71F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D36E1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solicita restablecer su contraseña mediante su correo electrónico.</w:t>
            </w:r>
          </w:p>
        </w:tc>
      </w:tr>
      <w:tr w:rsidR="008E5CFF" w:rsidRPr="00A91A59" w14:paraId="27AA0CC7"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A48316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9D67F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Se genera un enlace para restablecer la contraseña.</w:t>
            </w:r>
          </w:p>
        </w:tc>
      </w:tr>
      <w:tr w:rsidR="008E5CFF" w:rsidRPr="00A91A59" w14:paraId="73ED1E88" w14:textId="77777777" w:rsidTr="00272517">
        <w:trPr>
          <w:trHeight w:val="795"/>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1B901F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8E1CA0"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60678424"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AB943B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59881A25" w14:textId="77777777" w:rsidTr="00272517">
        <w:trPr>
          <w:trHeight w:val="600"/>
        </w:trPr>
        <w:tc>
          <w:tcPr>
            <w:tcW w:w="33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E454FE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4417A0F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FD28255" w14:textId="77777777" w:rsidTr="00272517">
        <w:trPr>
          <w:trHeight w:val="2130"/>
        </w:trPr>
        <w:tc>
          <w:tcPr>
            <w:tcW w:w="33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5FF08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1. Selecciona la opción “¿Olvidaste tu contraseña?”</w:t>
            </w:r>
          </w:p>
          <w:p w14:paraId="5C9B6B3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Ingresa el correo.</w:t>
            </w:r>
          </w:p>
          <w:p w14:paraId="516E218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Accede al enlace desde el correo y restablece tu contraseña.</w:t>
            </w:r>
          </w:p>
        </w:tc>
        <w:tc>
          <w:tcPr>
            <w:tcW w:w="51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0A445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solicita el correo electrónico registrado del usuario.</w:t>
            </w:r>
          </w:p>
          <w:p w14:paraId="69EC8BD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envía el correo con enlace para restablecer la contraseña.</w:t>
            </w:r>
          </w:p>
          <w:p w14:paraId="32BD362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El sistema añade la nueva contraseña y la asocia al usuario.</w:t>
            </w:r>
          </w:p>
        </w:tc>
      </w:tr>
    </w:tbl>
    <w:p w14:paraId="55F06839" w14:textId="10D3A9A2"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9DEB165" w14:textId="1AF23F52" w:rsidR="008E5CFF" w:rsidRPr="005479C0" w:rsidRDefault="008E5CFF" w:rsidP="005479C0">
      <w:pPr>
        <w:spacing w:before="240" w:after="240" w:line="360" w:lineRule="auto"/>
        <w:ind w:left="1440"/>
        <w:jc w:val="right"/>
        <w:rPr>
          <w:rFonts w:ascii="Arial" w:eastAsia="Arial" w:hAnsi="Arial" w:cs="Arial"/>
          <w:i/>
          <w:iCs/>
          <w:color w:val="000000" w:themeColor="text1"/>
          <w:sz w:val="22"/>
          <w:szCs w:val="22"/>
        </w:rPr>
      </w:pPr>
    </w:p>
    <w:p w14:paraId="5227E2FB" w14:textId="41DBED1D" w:rsidR="000979CF"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02D09CB9" w:rsidRPr="23E7B3ED">
        <w:rPr>
          <w:rFonts w:ascii="Arial" w:hAnsi="Arial" w:cs="Arial"/>
        </w:rPr>
        <w:t>5</w:t>
      </w:r>
      <w:r w:rsidR="4EA47152" w:rsidRPr="4EA47152">
        <w:rPr>
          <w:rFonts w:ascii="Arial" w:hAnsi="Arial" w:cs="Arial"/>
        </w:rPr>
        <w:t>.45</w:t>
      </w:r>
      <w:r w:rsidRPr="23E7B3ED">
        <w:rPr>
          <w:rFonts w:ascii="Arial" w:hAnsi="Arial" w:cs="Arial"/>
        </w:rPr>
        <w:t>: Validación de campos. Asegura que los formularios del sistema se completen correctamente antes de guardar, mostrando errores cuando faltan datos obligatorios.</w:t>
      </w:r>
    </w:p>
    <w:p w14:paraId="5EAF5AC5" w14:textId="4242BF44" w:rsidR="00F76268" w:rsidRDefault="00F76268" w:rsidP="005B3258">
      <w:pPr>
        <w:pStyle w:val="Sinespaciado"/>
      </w:pPr>
      <w:bookmarkStart w:id="160" w:name="_Toc201111967"/>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45</w:t>
      </w:r>
      <w:r w:rsidR="009E79A0">
        <w:fldChar w:fldCharType="end"/>
      </w:r>
      <w:r>
        <w:t xml:space="preserve"> </w:t>
      </w:r>
      <w:r w:rsidRPr="005D1506">
        <w:t>Tabla de Caso de Uso 45</w:t>
      </w:r>
      <w:bookmarkEnd w:id="160"/>
    </w:p>
    <w:tbl>
      <w:tblPr>
        <w:tblStyle w:val="afffffffffff3"/>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260"/>
        <w:gridCol w:w="5142"/>
      </w:tblGrid>
      <w:tr w:rsidR="008E5CFF" w:rsidRPr="00A91A59" w14:paraId="159714AE" w14:textId="77777777" w:rsidTr="00272517">
        <w:trPr>
          <w:trHeight w:val="600"/>
        </w:trPr>
        <w:tc>
          <w:tcPr>
            <w:tcW w:w="326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82D5F0C"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45</w:t>
            </w:r>
          </w:p>
        </w:tc>
        <w:tc>
          <w:tcPr>
            <w:tcW w:w="514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3FA41A70" w14:textId="77777777" w:rsidR="008E5CFF" w:rsidRPr="00A91A59" w:rsidRDefault="00BA5FAB" w:rsidP="004556C2">
            <w:pPr>
              <w:spacing w:after="0" w:line="360" w:lineRule="auto"/>
              <w:jc w:val="both"/>
              <w:rPr>
                <w:rFonts w:ascii="Arial" w:hAnsi="Arial" w:cs="Arial"/>
              </w:rPr>
            </w:pPr>
            <w:r w:rsidRPr="00A91A59">
              <w:rPr>
                <w:rFonts w:ascii="Arial" w:hAnsi="Arial" w:cs="Arial"/>
              </w:rPr>
              <w:t>Validando campos requeridos al registrar información.</w:t>
            </w:r>
          </w:p>
        </w:tc>
      </w:tr>
      <w:tr w:rsidR="008E5CFF" w:rsidRPr="00A91A59" w14:paraId="1007BAA5" w14:textId="77777777" w:rsidTr="00272517">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001107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E129A7" w14:textId="7108EAA9"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Veterinario, veterinario especialista, </w:t>
            </w:r>
            <w:r w:rsidR="008504A7" w:rsidRPr="00A91A59">
              <w:rPr>
                <w:rFonts w:ascii="Arial" w:hAnsi="Arial" w:cs="Arial"/>
              </w:rPr>
              <w:t>secretaria</w:t>
            </w:r>
            <w:r w:rsidRPr="00A91A59">
              <w:rPr>
                <w:rFonts w:ascii="Arial" w:hAnsi="Arial" w:cs="Arial"/>
              </w:rPr>
              <w:t>.</w:t>
            </w:r>
          </w:p>
        </w:tc>
      </w:tr>
      <w:tr w:rsidR="008E5CFF" w:rsidRPr="00A91A59" w14:paraId="3C8E39BD" w14:textId="77777777" w:rsidTr="00272517">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39010A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DB9FC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Valida los campos requeridos al registrar información.</w:t>
            </w:r>
          </w:p>
        </w:tc>
      </w:tr>
      <w:tr w:rsidR="008E5CFF" w:rsidRPr="00A91A59" w14:paraId="0AD81B8C" w14:textId="77777777" w:rsidTr="00272517">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749DF5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0960E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acceso a cualquier formulario de ingreso de datos.</w:t>
            </w:r>
          </w:p>
        </w:tc>
      </w:tr>
      <w:tr w:rsidR="008E5CFF" w:rsidRPr="00A91A59" w14:paraId="5FC62437" w14:textId="77777777" w:rsidTr="00272517">
        <w:trPr>
          <w:trHeight w:val="82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FA58D3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Resumen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27828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sistema revisa que los campos importantes estén correctamente completados por el actor antes de guardar.</w:t>
            </w:r>
          </w:p>
        </w:tc>
      </w:tr>
      <w:tr w:rsidR="008E5CFF" w:rsidRPr="00A91A59" w14:paraId="2CBF8DCA" w14:textId="77777777" w:rsidTr="00272517">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68494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CF962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Solo se guarda la información si los campos requeridos están completos.</w:t>
            </w:r>
          </w:p>
        </w:tc>
      </w:tr>
      <w:tr w:rsidR="008E5CFF" w:rsidRPr="00A91A59" w14:paraId="7D40486E" w14:textId="77777777" w:rsidTr="00272517">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BAF46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31F2E7"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5653B926" w14:textId="77777777" w:rsidTr="00272517">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6278CD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3698973B" w14:textId="77777777" w:rsidTr="00272517">
        <w:trPr>
          <w:trHeight w:val="600"/>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4F2CFD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4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521CD15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03B0555" w14:textId="77777777" w:rsidTr="00272517">
        <w:trPr>
          <w:trHeight w:val="1620"/>
        </w:trPr>
        <w:tc>
          <w:tcPr>
            <w:tcW w:w="32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EE7FF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Intenta guardar un formulario con datos incompletos.</w:t>
            </w:r>
          </w:p>
          <w:p w14:paraId="56B0C04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Completa los campos obligatorios.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CE87C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valida si todos los campos requeridos están completados y muestra mensaje de error si falta alguno.</w:t>
            </w:r>
          </w:p>
          <w:p w14:paraId="6F3B47B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permite guardar la información al validar todos los campos requeridos.</w:t>
            </w:r>
          </w:p>
        </w:tc>
      </w:tr>
    </w:tbl>
    <w:p w14:paraId="2010F3F2" w14:textId="77777777"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A2D61A0" w14:textId="24EB3ED4" w:rsidR="008E5CFF" w:rsidRPr="00A91A59" w:rsidRDefault="55DCC9FE" w:rsidP="004B3F9C">
      <w:pPr>
        <w:pStyle w:val="Ttulo2"/>
        <w:numPr>
          <w:ilvl w:val="0"/>
          <w:numId w:val="0"/>
        </w:numPr>
        <w:ind w:left="1418" w:hanging="720"/>
      </w:pPr>
      <w:bookmarkStart w:id="161" w:name="_Toc201111738"/>
      <w:r>
        <w:t>5.5. Comunicación y Mensajería</w:t>
      </w:r>
      <w:bookmarkEnd w:id="161"/>
    </w:p>
    <w:p w14:paraId="3ED1F5CE" w14:textId="4F1CD77C" w:rsidR="000979CF" w:rsidRPr="00F76268" w:rsidRDefault="54FA68BC" w:rsidP="00F76268">
      <w:pPr>
        <w:tabs>
          <w:tab w:val="left" w:pos="1276"/>
        </w:tabs>
        <w:spacing w:after="0" w:line="360" w:lineRule="auto"/>
        <w:ind w:left="1276"/>
        <w:jc w:val="both"/>
        <w:rPr>
          <w:rFonts w:ascii="Arial" w:eastAsia="Arial" w:hAnsi="Arial" w:cs="Arial"/>
        </w:rPr>
      </w:pPr>
      <w:r w:rsidRPr="4EA47152">
        <w:rPr>
          <w:rFonts w:ascii="Arial" w:hAnsi="Arial" w:cs="Arial"/>
        </w:rPr>
        <w:t>5.</w:t>
      </w:r>
      <w:r w:rsidR="7CF05442" w:rsidRPr="7CF05442">
        <w:rPr>
          <w:rFonts w:ascii="Arial" w:hAnsi="Arial" w:cs="Arial"/>
        </w:rPr>
        <w:t>46</w:t>
      </w:r>
      <w:r w:rsidR="00BA5FAB" w:rsidRPr="23E7B3ED">
        <w:rPr>
          <w:rFonts w:ascii="Arial" w:eastAsia="Arial" w:hAnsi="Arial" w:cs="Arial"/>
        </w:rPr>
        <w:t>: Personalización de notificaciones. Permite a los tutores elegir su canal preferido (correo o WhatsApp) para recibir recordatorios y alertas del sistema.</w:t>
      </w:r>
    </w:p>
    <w:p w14:paraId="020DA646" w14:textId="0017E06C" w:rsidR="00F76268" w:rsidRDefault="00F76268" w:rsidP="005B3258">
      <w:pPr>
        <w:pStyle w:val="Sinespaciado"/>
      </w:pPr>
      <w:bookmarkStart w:id="162" w:name="_Toc201111968"/>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46</w:t>
      </w:r>
      <w:r w:rsidR="009E79A0">
        <w:fldChar w:fldCharType="end"/>
      </w:r>
      <w:r>
        <w:t xml:space="preserve"> </w:t>
      </w:r>
      <w:r w:rsidRPr="002532C0">
        <w:t>Tabla de Caso de Uso 46</w:t>
      </w:r>
      <w:bookmarkEnd w:id="162"/>
    </w:p>
    <w:tbl>
      <w:tblPr>
        <w:tblStyle w:val="afffffffffff4"/>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260"/>
        <w:gridCol w:w="5142"/>
      </w:tblGrid>
      <w:tr w:rsidR="008E5CFF" w:rsidRPr="00A91A59" w14:paraId="635AB2A7" w14:textId="77777777" w:rsidTr="004F56B0">
        <w:trPr>
          <w:trHeight w:val="600"/>
        </w:trPr>
        <w:tc>
          <w:tcPr>
            <w:tcW w:w="326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68B3CCD" w14:textId="77777777" w:rsidR="008E5CFF" w:rsidRPr="00A91A59" w:rsidRDefault="00BA5FAB" w:rsidP="004556C2">
            <w:pPr>
              <w:spacing w:after="0" w:line="360" w:lineRule="auto"/>
              <w:jc w:val="both"/>
              <w:rPr>
                <w:rFonts w:ascii="Arial" w:eastAsia="Arial" w:hAnsi="Arial" w:cs="Arial"/>
                <w:b/>
              </w:rPr>
            </w:pPr>
            <w:r w:rsidRPr="00A91A59">
              <w:rPr>
                <w:rFonts w:ascii="Arial" w:eastAsia="Arial" w:hAnsi="Arial" w:cs="Arial"/>
              </w:rPr>
              <w:lastRenderedPageBreak/>
              <w:t>Casos de Uso N° 46</w:t>
            </w:r>
          </w:p>
        </w:tc>
        <w:tc>
          <w:tcPr>
            <w:tcW w:w="514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6A85891" w14:textId="77777777" w:rsidR="008E5CFF" w:rsidRPr="00A91A59" w:rsidRDefault="00BA5FAB" w:rsidP="004556C2">
            <w:pPr>
              <w:spacing w:after="0" w:line="360" w:lineRule="auto"/>
              <w:jc w:val="both"/>
              <w:rPr>
                <w:rFonts w:ascii="Arial" w:hAnsi="Arial" w:cs="Arial"/>
              </w:rPr>
            </w:pPr>
            <w:r w:rsidRPr="00A91A59">
              <w:rPr>
                <w:rFonts w:ascii="Arial" w:hAnsi="Arial" w:cs="Arial"/>
              </w:rPr>
              <w:t>Personalizando la forma en que se reciben notificaciones.</w:t>
            </w:r>
          </w:p>
        </w:tc>
      </w:tr>
      <w:tr w:rsidR="008E5CFF" w:rsidRPr="00A91A59" w14:paraId="14409164"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98493C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26DED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5AAC0FC1"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C16594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6C029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Personaliza la forma en que reciben notificaciones.</w:t>
            </w:r>
          </w:p>
        </w:tc>
      </w:tr>
      <w:tr w:rsidR="008E5CFF" w:rsidRPr="00A91A59" w14:paraId="1174DF1E"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5E5421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256A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cuenta activa en el sistema.</w:t>
            </w:r>
          </w:p>
        </w:tc>
      </w:tr>
      <w:tr w:rsidR="008E5CFF" w:rsidRPr="00A91A59" w14:paraId="22F8C17C" w14:textId="77777777" w:rsidTr="004F56B0">
        <w:trPr>
          <w:trHeight w:val="82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BA0311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889CE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selecciona si desea recibir notificaciones por correo electrónico o WhatsApp.</w:t>
            </w:r>
          </w:p>
        </w:tc>
      </w:tr>
      <w:tr w:rsidR="008E5CFF" w:rsidRPr="00A91A59" w14:paraId="105AF937"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C236AE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C98E0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Se actualiza el canal preferido de comunicación para el actor.</w:t>
            </w:r>
          </w:p>
        </w:tc>
      </w:tr>
      <w:tr w:rsidR="008E5CFF" w:rsidRPr="00A91A59" w14:paraId="6C862B52"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D1775D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0FADAA" w14:textId="77777777" w:rsidR="008E5CFF" w:rsidRPr="00A91A59" w:rsidRDefault="00BA5FAB" w:rsidP="004556C2">
            <w:pPr>
              <w:spacing w:line="360" w:lineRule="auto"/>
              <w:jc w:val="both"/>
              <w:rPr>
                <w:rFonts w:ascii="Arial" w:hAnsi="Arial" w:cs="Arial"/>
              </w:rPr>
            </w:pPr>
            <w:r w:rsidRPr="00A91A59">
              <w:rPr>
                <w:rFonts w:ascii="Arial" w:hAnsi="Arial" w:cs="Arial"/>
              </w:rPr>
              <w:t>Cuaternario</w:t>
            </w:r>
          </w:p>
        </w:tc>
      </w:tr>
      <w:tr w:rsidR="008E5CFF" w:rsidRPr="00A91A59" w14:paraId="0A947DF1"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238DD7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2A19E356" w14:textId="77777777" w:rsidTr="004F56B0">
        <w:trPr>
          <w:trHeight w:val="600"/>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DB02F1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4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B0B431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657D5193" w14:textId="77777777" w:rsidTr="004F56B0">
        <w:trPr>
          <w:trHeight w:val="1350"/>
        </w:trPr>
        <w:tc>
          <w:tcPr>
            <w:tcW w:w="32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33183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 la configuración de notificaciones.</w:t>
            </w:r>
          </w:p>
          <w:p w14:paraId="49348B6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el canal preferido.</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D5130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las opciones de personalización (correo o WhatsApp)</w:t>
            </w:r>
          </w:p>
          <w:p w14:paraId="2C481C9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guarda la configuración seleccionada.</w:t>
            </w:r>
          </w:p>
        </w:tc>
      </w:tr>
    </w:tbl>
    <w:p w14:paraId="3895CF5E" w14:textId="1EF74DF2"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27D46E6B" w14:textId="5B72C0E4" w:rsidR="00A91A59"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2E051D53" w:rsidRPr="23E7B3ED">
        <w:rPr>
          <w:rFonts w:ascii="Arial" w:hAnsi="Arial" w:cs="Arial"/>
        </w:rPr>
        <w:t>5.</w:t>
      </w:r>
      <w:r w:rsidR="7CF05442" w:rsidRPr="7CF05442">
        <w:rPr>
          <w:rFonts w:ascii="Arial" w:hAnsi="Arial" w:cs="Arial"/>
        </w:rPr>
        <w:t>47</w:t>
      </w:r>
      <w:r w:rsidRPr="23E7B3ED">
        <w:rPr>
          <w:rFonts w:ascii="Arial" w:hAnsi="Arial" w:cs="Arial"/>
        </w:rPr>
        <w:t>: Mensajería interna. Facilita la comunicación entre usuarios del sistema (veterinarios, administradores) mediante una bandeja de mensajes integrada.</w:t>
      </w:r>
    </w:p>
    <w:p w14:paraId="02F6D4B8" w14:textId="11C85531" w:rsidR="00F76268" w:rsidRDefault="00F76268" w:rsidP="005B3258">
      <w:pPr>
        <w:pStyle w:val="Sinespaciado"/>
      </w:pPr>
      <w:bookmarkStart w:id="163" w:name="_Toc201111969"/>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47</w:t>
      </w:r>
      <w:r w:rsidR="009E79A0">
        <w:fldChar w:fldCharType="end"/>
      </w:r>
      <w:r>
        <w:t xml:space="preserve"> </w:t>
      </w:r>
      <w:r w:rsidRPr="0091342B">
        <w:t>Tabla de Caso de Uso 47</w:t>
      </w:r>
      <w:bookmarkEnd w:id="163"/>
    </w:p>
    <w:tbl>
      <w:tblPr>
        <w:tblStyle w:val="afffffffffff5"/>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260"/>
        <w:gridCol w:w="5142"/>
      </w:tblGrid>
      <w:tr w:rsidR="008E5CFF" w:rsidRPr="00A91A59" w14:paraId="524D1A14" w14:textId="77777777" w:rsidTr="004F56B0">
        <w:trPr>
          <w:trHeight w:val="600"/>
        </w:trPr>
        <w:tc>
          <w:tcPr>
            <w:tcW w:w="326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5EEA6BD"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47</w:t>
            </w:r>
          </w:p>
        </w:tc>
        <w:tc>
          <w:tcPr>
            <w:tcW w:w="514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F7F50D6" w14:textId="77777777" w:rsidR="008E5CFF" w:rsidRPr="00A91A59" w:rsidRDefault="00BA5FAB" w:rsidP="004556C2">
            <w:pPr>
              <w:spacing w:after="0" w:line="360" w:lineRule="auto"/>
              <w:jc w:val="both"/>
              <w:rPr>
                <w:rFonts w:ascii="Arial" w:hAnsi="Arial" w:cs="Arial"/>
              </w:rPr>
            </w:pPr>
            <w:r w:rsidRPr="00A91A59">
              <w:rPr>
                <w:rFonts w:ascii="Arial" w:hAnsi="Arial" w:cs="Arial"/>
              </w:rPr>
              <w:t>Comunicándose mediante la bandeja de mensajes internos.</w:t>
            </w:r>
          </w:p>
        </w:tc>
      </w:tr>
      <w:tr w:rsidR="008E5CFF" w:rsidRPr="00A91A59" w14:paraId="08E9E3F9"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2EE405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262F1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 secretaria, administrador.</w:t>
            </w:r>
          </w:p>
        </w:tc>
      </w:tr>
      <w:tr w:rsidR="008E5CFF" w:rsidRPr="00A91A59" w14:paraId="778C4EE0"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FDB6DA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0B2B6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Comunicarse mediante la bandeja de mensajes internos.</w:t>
            </w:r>
          </w:p>
        </w:tc>
      </w:tr>
      <w:tr w:rsidR="008E5CFF" w:rsidRPr="00A91A59" w14:paraId="6894E5B2"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CBAE66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24EC9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credenciales activas y sesión iniciada.</w:t>
            </w:r>
          </w:p>
        </w:tc>
      </w:tr>
      <w:tr w:rsidR="008E5CFF" w:rsidRPr="00A91A59" w14:paraId="7349B1E2"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33CC82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D6C4D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envía y recibe mensajes dentro del sistema para comunicación interna.</w:t>
            </w:r>
          </w:p>
        </w:tc>
      </w:tr>
      <w:tr w:rsidR="008E5CFF" w:rsidRPr="00A91A59" w14:paraId="26B6587A"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D3A262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D5CA1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Los mensajes quedan registrados y disponibles en la bandeja interna.</w:t>
            </w:r>
          </w:p>
        </w:tc>
      </w:tr>
      <w:tr w:rsidR="008E5CFF" w:rsidRPr="00A91A59" w14:paraId="6C4BB480"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C6D19D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85E915" w14:textId="77777777" w:rsidR="008E5CFF" w:rsidRPr="00A91A59" w:rsidRDefault="00BA5FAB" w:rsidP="004556C2">
            <w:pPr>
              <w:spacing w:line="360" w:lineRule="auto"/>
              <w:jc w:val="both"/>
              <w:rPr>
                <w:rFonts w:ascii="Arial" w:hAnsi="Arial" w:cs="Arial"/>
              </w:rPr>
            </w:pPr>
            <w:r w:rsidRPr="00A91A59">
              <w:rPr>
                <w:rFonts w:ascii="Arial" w:hAnsi="Arial" w:cs="Arial"/>
              </w:rPr>
              <w:t>Terciario</w:t>
            </w:r>
          </w:p>
        </w:tc>
      </w:tr>
      <w:tr w:rsidR="008E5CFF" w:rsidRPr="00A91A59" w14:paraId="7209CBB1"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F58859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733D05E4" w14:textId="77777777" w:rsidTr="004F56B0">
        <w:trPr>
          <w:trHeight w:val="600"/>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CD83D5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4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0EB5E5C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0E1C72FF" w14:textId="77777777" w:rsidTr="004F56B0">
        <w:trPr>
          <w:trHeight w:val="1350"/>
        </w:trPr>
        <w:tc>
          <w:tcPr>
            <w:tcW w:w="32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17ECA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1. Accede a la bandeja de mensajes internos.</w:t>
            </w:r>
          </w:p>
          <w:p w14:paraId="3BDF4B3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Escribe y envía mensaje a otro usuario.</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564B5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la bandeja de entrada y opción de redactar nuevo mensaje.</w:t>
            </w:r>
          </w:p>
          <w:p w14:paraId="099401F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4.Entrega mensaje al destinatario y registrándose en la bandeja correspondiente.</w:t>
            </w:r>
          </w:p>
        </w:tc>
      </w:tr>
    </w:tbl>
    <w:p w14:paraId="15FD5A13" w14:textId="77777777"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747451B4" w14:textId="22716254" w:rsidR="008E5CFF" w:rsidRPr="005479C0" w:rsidRDefault="008E5CFF" w:rsidP="005479C0">
      <w:pPr>
        <w:spacing w:before="240" w:after="240" w:line="360" w:lineRule="auto"/>
        <w:ind w:left="1440"/>
        <w:jc w:val="right"/>
        <w:rPr>
          <w:rFonts w:ascii="Arial" w:eastAsia="Arial" w:hAnsi="Arial" w:cs="Arial"/>
          <w:i/>
          <w:iCs/>
          <w:color w:val="000000" w:themeColor="text1"/>
          <w:sz w:val="22"/>
          <w:szCs w:val="22"/>
        </w:rPr>
      </w:pPr>
    </w:p>
    <w:p w14:paraId="2D6F565F" w14:textId="3FD49DEF" w:rsidR="008E5CFF" w:rsidRPr="00A91A59" w:rsidRDefault="55DCC9FE" w:rsidP="004B3F9C">
      <w:pPr>
        <w:pStyle w:val="Ttulo2"/>
        <w:numPr>
          <w:ilvl w:val="0"/>
          <w:numId w:val="0"/>
        </w:numPr>
        <w:ind w:left="1418" w:hanging="720"/>
      </w:pPr>
      <w:bookmarkStart w:id="164" w:name="_Toc201111739"/>
      <w:r>
        <w:t>5.6. Documentos, Recetas y Exportaciones</w:t>
      </w:r>
      <w:bookmarkEnd w:id="164"/>
    </w:p>
    <w:p w14:paraId="69C2C58F" w14:textId="5C893662" w:rsidR="00A91A59" w:rsidRPr="00F76268" w:rsidRDefault="00BA5FAB" w:rsidP="00F76268">
      <w:pPr>
        <w:spacing w:after="0" w:line="360" w:lineRule="auto"/>
        <w:ind w:left="426"/>
        <w:jc w:val="both"/>
        <w:rPr>
          <w:rFonts w:ascii="Arial" w:eastAsia="Arial" w:hAnsi="Arial" w:cs="Arial"/>
        </w:rPr>
      </w:pPr>
      <w:r w:rsidRPr="23E7B3ED">
        <w:rPr>
          <w:rFonts w:ascii="Arial" w:eastAsia="Arial" w:hAnsi="Arial" w:cs="Arial"/>
        </w:rPr>
        <w:t xml:space="preserve">Tabla </w:t>
      </w:r>
      <w:r w:rsidR="7CF05442" w:rsidRPr="7CF05442">
        <w:rPr>
          <w:rFonts w:ascii="Arial" w:hAnsi="Arial" w:cs="Arial"/>
        </w:rPr>
        <w:t>5.</w:t>
      </w:r>
      <w:r w:rsidR="004804AB" w:rsidRPr="004804AB">
        <w:rPr>
          <w:rFonts w:ascii="Arial" w:hAnsi="Arial" w:cs="Arial"/>
        </w:rPr>
        <w:t>48</w:t>
      </w:r>
      <w:r w:rsidRPr="23E7B3ED">
        <w:rPr>
          <w:rFonts w:ascii="Arial" w:eastAsia="Arial" w:hAnsi="Arial" w:cs="Arial"/>
        </w:rPr>
        <w:t>: Gestión de recetas médicas. Registra y edita prescripciones de medicamentos vinculadas a la ficha clínica del paciente.</w:t>
      </w:r>
    </w:p>
    <w:p w14:paraId="0E889513" w14:textId="0A478581" w:rsidR="00F76268" w:rsidRDefault="00F76268" w:rsidP="0042746B">
      <w:pPr>
        <w:pStyle w:val="Sinespaciado"/>
      </w:pPr>
      <w:bookmarkStart w:id="165" w:name="_Toc201111970"/>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48</w:t>
      </w:r>
      <w:r w:rsidR="009E79A0">
        <w:fldChar w:fldCharType="end"/>
      </w:r>
      <w:r>
        <w:t xml:space="preserve"> </w:t>
      </w:r>
      <w:r w:rsidRPr="009A38B1">
        <w:t>Tabla de Caso de Uso 48</w:t>
      </w:r>
      <w:bookmarkEnd w:id="165"/>
    </w:p>
    <w:tbl>
      <w:tblPr>
        <w:tblStyle w:val="afffffffffff6"/>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260"/>
        <w:gridCol w:w="5142"/>
      </w:tblGrid>
      <w:tr w:rsidR="008E5CFF" w:rsidRPr="00A91A59" w14:paraId="137A8DB7" w14:textId="77777777" w:rsidTr="004F56B0">
        <w:trPr>
          <w:trHeight w:val="600"/>
        </w:trPr>
        <w:tc>
          <w:tcPr>
            <w:tcW w:w="326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1EA14B3" w14:textId="77777777" w:rsidR="008E5CFF" w:rsidRPr="00A91A59" w:rsidRDefault="00BA5FAB" w:rsidP="004556C2">
            <w:pPr>
              <w:spacing w:after="0" w:line="360" w:lineRule="auto"/>
              <w:jc w:val="both"/>
              <w:rPr>
                <w:rFonts w:ascii="Arial" w:eastAsia="Arial" w:hAnsi="Arial" w:cs="Arial"/>
                <w:b/>
              </w:rPr>
            </w:pPr>
            <w:r w:rsidRPr="00A91A59">
              <w:rPr>
                <w:rFonts w:ascii="Arial" w:eastAsia="Arial" w:hAnsi="Arial" w:cs="Arial"/>
              </w:rPr>
              <w:t>Casos de Uso N° 48</w:t>
            </w:r>
          </w:p>
        </w:tc>
        <w:tc>
          <w:tcPr>
            <w:tcW w:w="514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28C782" w14:textId="77777777" w:rsidR="008E5CFF" w:rsidRPr="00A91A59" w:rsidRDefault="00BA5FAB" w:rsidP="004556C2">
            <w:pPr>
              <w:spacing w:after="0" w:line="360" w:lineRule="auto"/>
              <w:jc w:val="both"/>
              <w:rPr>
                <w:rFonts w:ascii="Arial" w:hAnsi="Arial" w:cs="Arial"/>
              </w:rPr>
            </w:pPr>
            <w:r w:rsidRPr="00A91A59">
              <w:rPr>
                <w:rFonts w:ascii="Arial" w:hAnsi="Arial" w:cs="Arial"/>
              </w:rPr>
              <w:t>Creando o modificando recetas médicas.</w:t>
            </w:r>
          </w:p>
        </w:tc>
      </w:tr>
      <w:tr w:rsidR="008E5CFF" w:rsidRPr="00A91A59" w14:paraId="47426D66"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F9B54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068C5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w:t>
            </w:r>
          </w:p>
        </w:tc>
      </w:tr>
      <w:tr w:rsidR="008E5CFF" w:rsidRPr="00A91A59" w14:paraId="6796FACC"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A6BB7B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73191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Creando/Registrando recetas médicas.</w:t>
            </w:r>
          </w:p>
        </w:tc>
      </w:tr>
      <w:tr w:rsidR="008E5CFF" w:rsidRPr="00A91A59" w14:paraId="23A2DB24"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62043C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D59AD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acceso a una ficha clínica activa.</w:t>
            </w:r>
          </w:p>
        </w:tc>
      </w:tr>
      <w:tr w:rsidR="008E5CFF" w:rsidRPr="00A91A59" w14:paraId="340625AC"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9BDB92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7545D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agrega o edita prescripciones médicas para un paciente.</w:t>
            </w:r>
          </w:p>
        </w:tc>
      </w:tr>
      <w:tr w:rsidR="008E5CFF" w:rsidRPr="00A91A59" w14:paraId="7F5FC6A0"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AE0110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F9EF5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receta queda registrada y vinculada a la ficha clínica.</w:t>
            </w:r>
          </w:p>
        </w:tc>
      </w:tr>
      <w:tr w:rsidR="008E5CFF" w:rsidRPr="00A91A59" w14:paraId="19F4475E"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853E92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Tipos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244EEA"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2350A8BE"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B62AB4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0B5A16C3" w14:textId="77777777" w:rsidTr="004F56B0">
        <w:trPr>
          <w:trHeight w:val="600"/>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866497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4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371DBFF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F60062F" w14:textId="77777777" w:rsidTr="004F56B0">
        <w:trPr>
          <w:trHeight w:val="2130"/>
        </w:trPr>
        <w:tc>
          <w:tcPr>
            <w:tcW w:w="32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27FAE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Accede a la ficha clínica del paciente.</w:t>
            </w:r>
          </w:p>
          <w:p w14:paraId="0AD03A8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Ingresa o modifica la receta médica.</w:t>
            </w:r>
          </w:p>
          <w:p w14:paraId="7161BD4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 Confirma la acción.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A853F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Muestra una pestaña de recetas médicas con opción para crear o editar.</w:t>
            </w:r>
          </w:p>
          <w:p w14:paraId="4DAB1E7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Guardando los datos en el sistema y reflejándose en la ficha.</w:t>
            </w:r>
          </w:p>
          <w:p w14:paraId="38BC003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6. Mostrando mensaje de éxito con la receta actualizada.</w:t>
            </w:r>
          </w:p>
        </w:tc>
      </w:tr>
    </w:tbl>
    <w:p w14:paraId="10639303" w14:textId="6EFB573F" w:rsidR="3BA1AC69" w:rsidRPr="0018436B" w:rsidRDefault="005479C0"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8C3C1C1" w14:textId="1D100819" w:rsidR="1C8272CF" w:rsidRDefault="1C8272CF" w:rsidP="1C8272CF">
      <w:pPr>
        <w:pBdr>
          <w:top w:val="nil"/>
          <w:left w:val="nil"/>
          <w:bottom w:val="nil"/>
          <w:right w:val="nil"/>
          <w:between w:val="nil"/>
        </w:pBdr>
        <w:spacing w:after="0" w:line="360" w:lineRule="auto"/>
        <w:jc w:val="both"/>
        <w:rPr>
          <w:rFonts w:ascii="Arial" w:eastAsia="Arial" w:hAnsi="Arial" w:cs="Arial"/>
        </w:rPr>
      </w:pPr>
      <w:r w:rsidRPr="1C8272CF">
        <w:rPr>
          <w:rFonts w:ascii="Arial" w:eastAsia="Arial" w:hAnsi="Arial" w:cs="Arial"/>
          <w:color w:val="000000" w:themeColor="text1"/>
        </w:rPr>
        <w:t>Fuente: Tabla de casos de uso elaborada por los estudiantes participantes del proyecto con fines académicos, en el marco del curso Ingeniería de Software I (2025), Universidad Andrés Bello.</w:t>
      </w:r>
    </w:p>
    <w:p w14:paraId="24A022EB" w14:textId="55B9FC1A" w:rsidR="00A91A59"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004804AB" w:rsidRPr="004804AB">
        <w:rPr>
          <w:rFonts w:ascii="Arial" w:hAnsi="Arial" w:cs="Arial"/>
        </w:rPr>
        <w:t>5.49</w:t>
      </w:r>
      <w:r w:rsidRPr="23E7B3ED">
        <w:rPr>
          <w:rFonts w:ascii="Arial" w:hAnsi="Arial" w:cs="Arial"/>
        </w:rPr>
        <w:t>: Generación de recetas en PDF. Crea documentos formales de recetas con firma y timbre del veterinario en formato PDF para entrega al tutor</w:t>
      </w:r>
      <w:r w:rsidR="005479C0">
        <w:rPr>
          <w:rFonts w:ascii="Arial" w:hAnsi="Arial" w:cs="Arial"/>
        </w:rPr>
        <w:t>.</w:t>
      </w:r>
    </w:p>
    <w:p w14:paraId="39CDBB3C" w14:textId="76B5F154" w:rsidR="00F76268" w:rsidRDefault="00F76268" w:rsidP="0042746B">
      <w:pPr>
        <w:pStyle w:val="Sinespaciado"/>
      </w:pPr>
      <w:bookmarkStart w:id="166" w:name="_Toc201111971"/>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49</w:t>
      </w:r>
      <w:r w:rsidR="009E79A0">
        <w:fldChar w:fldCharType="end"/>
      </w:r>
      <w:r>
        <w:t xml:space="preserve"> </w:t>
      </w:r>
      <w:r w:rsidRPr="00620E67">
        <w:t>Tabla de Caso de Uso 49</w:t>
      </w:r>
      <w:bookmarkEnd w:id="166"/>
    </w:p>
    <w:tbl>
      <w:tblPr>
        <w:tblStyle w:val="afffffffffff7"/>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260"/>
        <w:gridCol w:w="5142"/>
      </w:tblGrid>
      <w:tr w:rsidR="008E5CFF" w:rsidRPr="00A91A59" w14:paraId="67A6C418" w14:textId="77777777" w:rsidTr="004F56B0">
        <w:trPr>
          <w:trHeight w:val="600"/>
        </w:trPr>
        <w:tc>
          <w:tcPr>
            <w:tcW w:w="326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B1C9E33"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49</w:t>
            </w:r>
          </w:p>
        </w:tc>
        <w:tc>
          <w:tcPr>
            <w:tcW w:w="514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53EDDF92" w14:textId="77777777" w:rsidR="008E5CFF" w:rsidRPr="00A91A59" w:rsidRDefault="00BA5FAB" w:rsidP="004556C2">
            <w:pPr>
              <w:spacing w:after="0" w:line="360" w:lineRule="auto"/>
              <w:jc w:val="both"/>
              <w:rPr>
                <w:rFonts w:ascii="Arial" w:hAnsi="Arial" w:cs="Arial"/>
              </w:rPr>
            </w:pPr>
            <w:r w:rsidRPr="00A91A59">
              <w:rPr>
                <w:rFonts w:ascii="Arial" w:hAnsi="Arial" w:cs="Arial"/>
              </w:rPr>
              <w:t>Generando receta médica en PDF con la firma y timbre.</w:t>
            </w:r>
          </w:p>
        </w:tc>
      </w:tr>
      <w:tr w:rsidR="008E5CFF" w:rsidRPr="00A91A59" w14:paraId="3EF7B9D3"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3BDC7A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A2147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w:t>
            </w:r>
          </w:p>
        </w:tc>
      </w:tr>
      <w:tr w:rsidR="008E5CFF" w:rsidRPr="00A91A59" w14:paraId="1F01B00A"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0A0AE0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Propósito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40AB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Generar receta médica en PDF con firma y timbre.</w:t>
            </w:r>
          </w:p>
        </w:tc>
      </w:tr>
      <w:tr w:rsidR="008E5CFF" w:rsidRPr="00A91A59" w14:paraId="15F4EF00"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ECB407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75882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receta médica registrada en la ficha clínica.</w:t>
            </w:r>
          </w:p>
        </w:tc>
      </w:tr>
      <w:tr w:rsidR="008E5CFF" w:rsidRPr="00A91A59" w14:paraId="5118E324"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0819AB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18E51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genera un documento PDF formal con receta, incluyendo firma y timbre.</w:t>
            </w:r>
          </w:p>
        </w:tc>
      </w:tr>
      <w:tr w:rsidR="008E5CFF" w:rsidRPr="00A91A59" w14:paraId="60CD9CB0"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2CEC2B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1153E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archivo PDF queda disponible para impresión o envío.</w:t>
            </w:r>
          </w:p>
        </w:tc>
      </w:tr>
      <w:tr w:rsidR="008E5CFF" w:rsidRPr="00A91A59" w14:paraId="315BA491" w14:textId="77777777" w:rsidTr="004F56B0">
        <w:trPr>
          <w:trHeight w:val="795"/>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B00F3D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983CA6" w14:textId="77777777" w:rsidR="008E5CFF" w:rsidRPr="00A91A59" w:rsidRDefault="00BA5FAB" w:rsidP="004556C2">
            <w:pPr>
              <w:spacing w:line="360" w:lineRule="auto"/>
              <w:jc w:val="both"/>
              <w:rPr>
                <w:rFonts w:ascii="Arial" w:hAnsi="Arial" w:cs="Arial"/>
              </w:rPr>
            </w:pPr>
            <w:r w:rsidRPr="00A91A59">
              <w:rPr>
                <w:rFonts w:ascii="Arial" w:hAnsi="Arial" w:cs="Arial"/>
              </w:rPr>
              <w:t>Principal</w:t>
            </w:r>
          </w:p>
        </w:tc>
      </w:tr>
      <w:tr w:rsidR="008E5CFF" w:rsidRPr="00A91A59" w14:paraId="5B040067"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3C516A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308F44A5" w14:textId="77777777" w:rsidTr="004F56B0">
        <w:trPr>
          <w:trHeight w:val="600"/>
        </w:trPr>
        <w:tc>
          <w:tcPr>
            <w:tcW w:w="3260"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3905E8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142"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148795E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6737DC47" w14:textId="77777777" w:rsidTr="004F56B0">
        <w:trPr>
          <w:trHeight w:val="1350"/>
        </w:trPr>
        <w:tc>
          <w:tcPr>
            <w:tcW w:w="326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349337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Selecciona una receta médica registrada.</w:t>
            </w:r>
          </w:p>
          <w:p w14:paraId="2A48986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Confirma la generación del archivo.</w:t>
            </w:r>
          </w:p>
        </w:tc>
        <w:tc>
          <w:tcPr>
            <w:tcW w:w="514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0A788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2.Muestra la opción de “Generar PDF”.</w:t>
            </w:r>
          </w:p>
          <w:p w14:paraId="32BF129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Genera y muestra la receta médica en formato PDF con firma y timbre del veterinario.</w:t>
            </w:r>
          </w:p>
        </w:tc>
      </w:tr>
    </w:tbl>
    <w:p w14:paraId="650A71F2" w14:textId="57F8E08E" w:rsidR="008E5CFF" w:rsidRPr="005479C0" w:rsidRDefault="7E481B01" w:rsidP="7E481B01">
      <w:pPr>
        <w:pBdr>
          <w:top w:val="nil"/>
          <w:left w:val="nil"/>
          <w:bottom w:val="nil"/>
          <w:right w:val="nil"/>
          <w:between w:val="nil"/>
        </w:pBdr>
        <w:spacing w:before="240" w:after="0" w:line="360" w:lineRule="auto"/>
        <w:jc w:val="both"/>
        <w:rPr>
          <w:rFonts w:ascii="Arial" w:eastAsia="Arial" w:hAnsi="Arial" w:cs="Arial"/>
        </w:rPr>
      </w:pPr>
      <w:r w:rsidRPr="7E481B01">
        <w:rPr>
          <w:rFonts w:ascii="Arial" w:hAnsi="Arial" w:cs="Arial"/>
        </w:rPr>
        <w:t xml:space="preserve"> </w:t>
      </w:r>
      <w:r w:rsidRPr="7E481B01">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8FA6B8D" w14:textId="502ECD68" w:rsidR="7E481B01" w:rsidRDefault="7E481B01" w:rsidP="7E481B01">
      <w:pPr>
        <w:pBdr>
          <w:top w:val="nil"/>
          <w:left w:val="nil"/>
          <w:bottom w:val="nil"/>
          <w:right w:val="nil"/>
          <w:between w:val="nil"/>
        </w:pBdr>
        <w:spacing w:after="0" w:line="360" w:lineRule="auto"/>
        <w:jc w:val="both"/>
        <w:rPr>
          <w:rFonts w:ascii="Arial" w:eastAsia="Arial" w:hAnsi="Arial" w:cs="Arial"/>
          <w:color w:val="000000" w:themeColor="text1"/>
        </w:rPr>
      </w:pPr>
    </w:p>
    <w:p w14:paraId="5DC8A5D7" w14:textId="77777777" w:rsidR="008E5CFF" w:rsidRPr="005479C0"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140D3E5F" w14:textId="4BC5477F" w:rsidR="00A91A59"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004804AB" w:rsidRPr="004804AB">
        <w:rPr>
          <w:rFonts w:ascii="Arial" w:hAnsi="Arial" w:cs="Arial"/>
        </w:rPr>
        <w:t>5.50</w:t>
      </w:r>
      <w:r w:rsidRPr="23E7B3ED">
        <w:rPr>
          <w:rFonts w:ascii="Arial" w:hAnsi="Arial" w:cs="Arial"/>
        </w:rPr>
        <w:t>: Restricción de reimpresión. Controla que las recetas médicas solo se impriman una vez, marcándolas como "impresas" para evitar duplicados.</w:t>
      </w:r>
    </w:p>
    <w:p w14:paraId="4B2F0940" w14:textId="3A37065A" w:rsidR="00F76268" w:rsidRDefault="00F76268" w:rsidP="0042746B">
      <w:pPr>
        <w:pStyle w:val="Sinespaciado"/>
      </w:pPr>
      <w:bookmarkStart w:id="167" w:name="_Toc201111972"/>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50</w:t>
      </w:r>
      <w:r w:rsidR="009E79A0">
        <w:fldChar w:fldCharType="end"/>
      </w:r>
      <w:r>
        <w:t xml:space="preserve"> </w:t>
      </w:r>
      <w:r w:rsidRPr="00380B8E">
        <w:t>Tabla de Caso de Uso 50</w:t>
      </w:r>
      <w:bookmarkEnd w:id="167"/>
    </w:p>
    <w:tbl>
      <w:tblPr>
        <w:tblStyle w:val="afffffffffff8"/>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7"/>
        <w:gridCol w:w="4995"/>
      </w:tblGrid>
      <w:tr w:rsidR="008E5CFF" w:rsidRPr="00A91A59" w14:paraId="63521BEA" w14:textId="77777777" w:rsidTr="004F56B0">
        <w:trPr>
          <w:trHeight w:val="600"/>
        </w:trPr>
        <w:tc>
          <w:tcPr>
            <w:tcW w:w="3407"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56400EF"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50</w:t>
            </w:r>
          </w:p>
        </w:tc>
        <w:tc>
          <w:tcPr>
            <w:tcW w:w="499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884A246" w14:textId="77777777" w:rsidR="008E5CFF" w:rsidRPr="00A91A59" w:rsidRDefault="00BA5FAB" w:rsidP="004556C2">
            <w:pPr>
              <w:spacing w:after="0" w:line="360" w:lineRule="auto"/>
              <w:jc w:val="both"/>
              <w:rPr>
                <w:rFonts w:ascii="Arial" w:hAnsi="Arial" w:cs="Arial"/>
              </w:rPr>
            </w:pPr>
            <w:r w:rsidRPr="00A91A59">
              <w:rPr>
                <w:rFonts w:ascii="Arial" w:hAnsi="Arial" w:cs="Arial"/>
              </w:rPr>
              <w:t>Restringiendo la reimpresión de recetas médicas.</w:t>
            </w:r>
          </w:p>
        </w:tc>
      </w:tr>
      <w:tr w:rsidR="008E5CFF" w:rsidRPr="00A91A59" w14:paraId="292FD029"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005BA9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D44A3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35A0FBF7"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A5186D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AFC18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Restringir la reimpresión de recetas médicas.</w:t>
            </w:r>
          </w:p>
        </w:tc>
      </w:tr>
      <w:tr w:rsidR="008E5CFF" w:rsidRPr="00A91A59" w14:paraId="7D85B806"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BEEFFF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DF247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receta médica generada.</w:t>
            </w:r>
          </w:p>
        </w:tc>
      </w:tr>
      <w:tr w:rsidR="008E5CFF" w:rsidRPr="00A91A59" w14:paraId="47A44809"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DF1A82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CBCDD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sistema permite que el actor solo imprima una receta médica una única vez.</w:t>
            </w:r>
          </w:p>
        </w:tc>
      </w:tr>
      <w:tr w:rsidR="008E5CFF" w:rsidRPr="00A91A59" w14:paraId="25333D42"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46C4B1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8EE8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receta queda marcada como impresa y no se puede volver a imprimir.</w:t>
            </w:r>
          </w:p>
        </w:tc>
      </w:tr>
      <w:tr w:rsidR="008E5CFF" w:rsidRPr="00A91A59" w14:paraId="0C20EFF4" w14:textId="77777777" w:rsidTr="004F56B0">
        <w:trPr>
          <w:trHeight w:val="795"/>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9C1D7C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7EEB97" w14:textId="77777777" w:rsidR="008E5CFF" w:rsidRPr="00A91A59" w:rsidRDefault="00BA5FAB" w:rsidP="004556C2">
            <w:pPr>
              <w:spacing w:line="360" w:lineRule="auto"/>
              <w:jc w:val="both"/>
              <w:rPr>
                <w:rFonts w:ascii="Arial" w:hAnsi="Arial" w:cs="Arial"/>
              </w:rPr>
            </w:pPr>
            <w:r w:rsidRPr="00A91A59">
              <w:rPr>
                <w:rFonts w:ascii="Arial" w:hAnsi="Arial" w:cs="Arial"/>
              </w:rPr>
              <w:t>Cuaternario</w:t>
            </w:r>
          </w:p>
        </w:tc>
      </w:tr>
      <w:tr w:rsidR="008E5CFF" w:rsidRPr="00A91A59" w14:paraId="71D6BD28"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6A20CE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5F46B5E0" w14:textId="77777777" w:rsidTr="004F56B0">
        <w:trPr>
          <w:trHeight w:val="600"/>
        </w:trPr>
        <w:tc>
          <w:tcPr>
            <w:tcW w:w="340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623984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499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2E9683B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7A1A6DB1" w14:textId="77777777" w:rsidTr="004F56B0">
        <w:trPr>
          <w:trHeight w:val="1065"/>
        </w:trPr>
        <w:tc>
          <w:tcPr>
            <w:tcW w:w="340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BC426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1. Selecciona una receta médica para reimprimir.</w:t>
            </w:r>
          </w:p>
          <w:p w14:paraId="6F4BE55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Confirmando la impresión.</w:t>
            </w:r>
          </w:p>
        </w:tc>
        <w:tc>
          <w:tcPr>
            <w:tcW w:w="49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AB4EB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valida si la receta ya fue impresa previamente.</w:t>
            </w:r>
          </w:p>
          <w:p w14:paraId="3FF6CCC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Genera un mensaje de error.</w:t>
            </w:r>
          </w:p>
        </w:tc>
      </w:tr>
    </w:tbl>
    <w:p w14:paraId="74A456E9" w14:textId="77777777" w:rsidR="0018436B" w:rsidRPr="00862FB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37BB8D34" w14:textId="18EF8EDF" w:rsidR="00A91A59" w:rsidRPr="00A91A59" w:rsidRDefault="00BA5FAB" w:rsidP="00F76268">
      <w:pPr>
        <w:spacing w:after="0" w:line="360" w:lineRule="auto"/>
        <w:ind w:left="426"/>
        <w:jc w:val="both"/>
        <w:rPr>
          <w:rFonts w:ascii="Arial" w:hAnsi="Arial" w:cs="Arial"/>
        </w:rPr>
      </w:pPr>
      <w:r w:rsidRPr="23E7B3ED">
        <w:rPr>
          <w:rFonts w:ascii="Arial" w:hAnsi="Arial" w:cs="Arial"/>
        </w:rPr>
        <w:t xml:space="preserve">Tabla </w:t>
      </w:r>
      <w:r w:rsidR="004804AB" w:rsidRPr="004804AB">
        <w:rPr>
          <w:rFonts w:ascii="Arial" w:hAnsi="Arial" w:cs="Arial"/>
        </w:rPr>
        <w:t>5.51</w:t>
      </w:r>
      <w:r w:rsidRPr="23E7B3ED">
        <w:rPr>
          <w:rFonts w:ascii="Arial" w:hAnsi="Arial" w:cs="Arial"/>
        </w:rPr>
        <w:t>: Exportación de documentos. Convierte fichas clínicas, epicrisis y recetas a formato PDF para portabilidad y respaldo.</w:t>
      </w:r>
    </w:p>
    <w:p w14:paraId="4DACED67" w14:textId="6D3E1568" w:rsidR="00F138EF" w:rsidRDefault="00F138EF" w:rsidP="0042746B">
      <w:pPr>
        <w:pStyle w:val="Sinespaciado"/>
      </w:pPr>
      <w:bookmarkStart w:id="168" w:name="_Toc201111973"/>
      <w:r>
        <w:t xml:space="preserve">Tabla </w:t>
      </w:r>
      <w:r w:rsidR="009E79A0">
        <w:fldChar w:fldCharType="begin"/>
      </w:r>
      <w:r w:rsidR="009E79A0">
        <w:instrText xml:space="preserve"> STYLEREF 1 \s </w:instrText>
      </w:r>
      <w:r w:rsidR="009E79A0">
        <w:fldChar w:fldCharType="separate"/>
      </w:r>
      <w:r w:rsidR="009E79A0">
        <w:rPr>
          <w:noProof/>
        </w:rPr>
        <w:t>5</w:t>
      </w:r>
      <w:r w:rsidR="009E79A0">
        <w:fldChar w:fldCharType="end"/>
      </w:r>
      <w:r w:rsidR="009E79A0">
        <w:t>.</w:t>
      </w:r>
      <w:r w:rsidR="009E79A0">
        <w:fldChar w:fldCharType="begin"/>
      </w:r>
      <w:r w:rsidR="009E79A0">
        <w:instrText xml:space="preserve"> SEQ Tabla \* ARABIC \s 1 </w:instrText>
      </w:r>
      <w:r w:rsidR="009E79A0">
        <w:fldChar w:fldCharType="separate"/>
      </w:r>
      <w:r w:rsidR="009E79A0">
        <w:rPr>
          <w:noProof/>
        </w:rPr>
        <w:t>51</w:t>
      </w:r>
      <w:r w:rsidR="009E79A0">
        <w:fldChar w:fldCharType="end"/>
      </w:r>
      <w:r>
        <w:t xml:space="preserve"> </w:t>
      </w:r>
      <w:r w:rsidRPr="00AF569E">
        <w:t>Tabla de Caso de Uso 51</w:t>
      </w:r>
      <w:bookmarkEnd w:id="168"/>
    </w:p>
    <w:tbl>
      <w:tblPr>
        <w:tblStyle w:val="afffffffffff9"/>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6563109C" w14:textId="77777777" w:rsidTr="004F56B0">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4486F66"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51</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9E65BF9" w14:textId="77777777" w:rsidR="008E5CFF" w:rsidRPr="00A91A59" w:rsidRDefault="00BA5FAB" w:rsidP="004556C2">
            <w:pPr>
              <w:spacing w:after="0" w:line="360" w:lineRule="auto"/>
              <w:jc w:val="both"/>
              <w:rPr>
                <w:rFonts w:ascii="Arial" w:hAnsi="Arial" w:cs="Arial"/>
              </w:rPr>
            </w:pPr>
            <w:r w:rsidRPr="00A91A59">
              <w:rPr>
                <w:rFonts w:ascii="Arial" w:hAnsi="Arial" w:cs="Arial"/>
              </w:rPr>
              <w:t>Exportando documentos clínicos en formato PDF.</w:t>
            </w:r>
          </w:p>
        </w:tc>
      </w:tr>
      <w:tr w:rsidR="008E5CFF" w:rsidRPr="00A91A59" w14:paraId="20A69BFC"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481108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30AE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 secretaria</w:t>
            </w:r>
          </w:p>
        </w:tc>
      </w:tr>
      <w:tr w:rsidR="008E5CFF" w:rsidRPr="00A91A59" w14:paraId="7489CCCB"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2BAD86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0BE62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Exporta documentos clínicos a formato PDF.</w:t>
            </w:r>
          </w:p>
        </w:tc>
      </w:tr>
      <w:tr w:rsidR="008E5CFF" w:rsidRPr="00A91A59" w14:paraId="65A69882"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5828B6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2A811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ficha clínica, epicrisis o receta registrada.</w:t>
            </w:r>
          </w:p>
        </w:tc>
      </w:tr>
      <w:tr w:rsidR="008E5CFF" w:rsidRPr="00A91A59" w14:paraId="56352209"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3358E9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AB144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veterinario exporta documentos médicos en formato PDF.</w:t>
            </w:r>
          </w:p>
        </w:tc>
      </w:tr>
      <w:tr w:rsidR="008E5CFF" w:rsidRPr="00A91A59" w14:paraId="3259ADC3"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F67891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203D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documento es generado en PDF y disponible para descargar o impresión.</w:t>
            </w:r>
          </w:p>
        </w:tc>
      </w:tr>
      <w:tr w:rsidR="008E5CFF" w:rsidRPr="00A91A59" w14:paraId="2B500AFB"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56BF23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3758A3" w14:textId="77777777" w:rsidR="008E5CFF" w:rsidRPr="00A91A59" w:rsidRDefault="00BA5FAB" w:rsidP="004556C2">
            <w:pPr>
              <w:spacing w:line="360" w:lineRule="auto"/>
              <w:jc w:val="both"/>
              <w:rPr>
                <w:rFonts w:ascii="Arial" w:hAnsi="Arial" w:cs="Arial"/>
              </w:rPr>
            </w:pPr>
            <w:r w:rsidRPr="00A91A59">
              <w:rPr>
                <w:rFonts w:ascii="Arial" w:hAnsi="Arial" w:cs="Arial"/>
              </w:rPr>
              <w:t>Terciario</w:t>
            </w:r>
          </w:p>
        </w:tc>
      </w:tr>
      <w:tr w:rsidR="008E5CFF" w:rsidRPr="00A91A59" w14:paraId="06ABEADC"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8C207A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40D8F8FD" w14:textId="77777777" w:rsidTr="004F56B0">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C5DA9F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004DB9A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C8845E8" w14:textId="77777777" w:rsidTr="004F56B0">
        <w:trPr>
          <w:trHeight w:val="60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D4E54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Selecciona un documento clínico a exportar.</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6C446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Genera archivo PDF del documento seleccionado (ficha, epicrisis o receta).</w:t>
            </w:r>
          </w:p>
        </w:tc>
      </w:tr>
    </w:tbl>
    <w:p w14:paraId="7CE89529" w14:textId="4D5EF09B" w:rsidR="0018436B" w:rsidRPr="0018436B" w:rsidRDefault="0018436B" w:rsidP="00700732">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1E9886EB" w14:textId="233C0887" w:rsidR="00C565A7" w:rsidRPr="009E79A0" w:rsidRDefault="00BA5FAB" w:rsidP="009E79A0">
      <w:pPr>
        <w:spacing w:after="0" w:line="360" w:lineRule="auto"/>
        <w:ind w:left="284"/>
        <w:jc w:val="both"/>
        <w:rPr>
          <w:rFonts w:ascii="Arial" w:hAnsi="Arial" w:cs="Arial"/>
        </w:rPr>
      </w:pPr>
      <w:r w:rsidRPr="23E7B3ED">
        <w:rPr>
          <w:rFonts w:ascii="Arial" w:hAnsi="Arial" w:cs="Arial"/>
        </w:rPr>
        <w:t xml:space="preserve">Tabla </w:t>
      </w:r>
      <w:r w:rsidR="2AACE28C" w:rsidRPr="23E7B3ED">
        <w:rPr>
          <w:rFonts w:ascii="Arial" w:hAnsi="Arial" w:cs="Arial"/>
        </w:rPr>
        <w:t>5</w:t>
      </w:r>
      <w:r w:rsidR="2DB28B91" w:rsidRPr="2DB28B91">
        <w:rPr>
          <w:rFonts w:ascii="Arial" w:hAnsi="Arial" w:cs="Arial"/>
        </w:rPr>
        <w:t>.52</w:t>
      </w:r>
      <w:r w:rsidRPr="23E7B3ED">
        <w:rPr>
          <w:rFonts w:ascii="Arial" w:hAnsi="Arial" w:cs="Arial"/>
        </w:rPr>
        <w:t>: Firma digital. Aplica firmas electrónicas válidas a documentos médicos antes de su exportación o entrega.</w:t>
      </w:r>
    </w:p>
    <w:p w14:paraId="5866E2A4" w14:textId="3FFB1BB9" w:rsidR="009E79A0" w:rsidRDefault="009E79A0" w:rsidP="009E79A0">
      <w:pPr>
        <w:pStyle w:val="Sinespaciado"/>
      </w:pPr>
      <w:bookmarkStart w:id="169" w:name="_Toc201111974"/>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52</w:t>
      </w:r>
      <w:r>
        <w:fldChar w:fldCharType="end"/>
      </w:r>
      <w:r>
        <w:t xml:space="preserve"> </w:t>
      </w:r>
      <w:r w:rsidRPr="00C839EC">
        <w:t>Tabla de Caso de Uso 52</w:t>
      </w:r>
      <w:bookmarkEnd w:id="169"/>
    </w:p>
    <w:tbl>
      <w:tblPr>
        <w:tblStyle w:val="afffffffffffa"/>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02"/>
        <w:gridCol w:w="5000"/>
      </w:tblGrid>
      <w:tr w:rsidR="008E5CFF" w:rsidRPr="00A91A59" w14:paraId="5A1A2EFA" w14:textId="77777777" w:rsidTr="004F56B0">
        <w:trPr>
          <w:trHeight w:val="600"/>
        </w:trPr>
        <w:tc>
          <w:tcPr>
            <w:tcW w:w="34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9A91DDE"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52</w:t>
            </w:r>
          </w:p>
        </w:tc>
        <w:tc>
          <w:tcPr>
            <w:tcW w:w="500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7EBBF63" w14:textId="77777777" w:rsidR="008E5CFF" w:rsidRPr="00A91A59" w:rsidRDefault="00BA5FAB" w:rsidP="004556C2">
            <w:pPr>
              <w:spacing w:after="0" w:line="360" w:lineRule="auto"/>
              <w:jc w:val="both"/>
              <w:rPr>
                <w:rFonts w:ascii="Arial" w:hAnsi="Arial" w:cs="Arial"/>
              </w:rPr>
            </w:pPr>
            <w:r w:rsidRPr="00A91A59">
              <w:rPr>
                <w:rFonts w:ascii="Arial" w:hAnsi="Arial" w:cs="Arial"/>
              </w:rPr>
              <w:t>Firmando digitalmente documentos médicos.</w:t>
            </w:r>
          </w:p>
        </w:tc>
      </w:tr>
      <w:tr w:rsidR="008E5CFF" w:rsidRPr="00A91A59" w14:paraId="774055DC"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98909E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4CED81" w14:textId="0D7CCBEB"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Veterinario, veterinario </w:t>
            </w:r>
            <w:r w:rsidR="008504A7" w:rsidRPr="00A91A59">
              <w:rPr>
                <w:rFonts w:ascii="Arial" w:hAnsi="Arial" w:cs="Arial"/>
              </w:rPr>
              <w:t>especialista</w:t>
            </w:r>
          </w:p>
        </w:tc>
      </w:tr>
      <w:tr w:rsidR="008E5CFF" w:rsidRPr="00A91A59" w14:paraId="5B295862"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A2ADD9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4EA9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Firma digitalmente documentos médicos.</w:t>
            </w:r>
          </w:p>
        </w:tc>
      </w:tr>
      <w:tr w:rsidR="008E5CFF" w:rsidRPr="00A91A59" w14:paraId="241F4D97"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C308F2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F0A60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 documento médico generado.</w:t>
            </w:r>
          </w:p>
        </w:tc>
      </w:tr>
      <w:tr w:rsidR="008E5CFF" w:rsidRPr="00A91A59" w14:paraId="423A9A7F"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FF05FE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39C677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firma digitalmente un documento clínico antes de ser entregado o descargado.</w:t>
            </w:r>
          </w:p>
        </w:tc>
      </w:tr>
      <w:tr w:rsidR="008E5CFF" w:rsidRPr="00A91A59" w14:paraId="6F74C97E"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D45D88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Postcondiciones </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91479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documento queda firmado digitalmente y validado.</w:t>
            </w:r>
          </w:p>
        </w:tc>
      </w:tr>
      <w:tr w:rsidR="008E5CFF" w:rsidRPr="00A91A59" w14:paraId="4CF99CB0" w14:textId="77777777" w:rsidTr="004F56B0">
        <w:trPr>
          <w:trHeight w:val="795"/>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E62CBD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334562" w14:textId="77777777" w:rsidR="008E5CFF" w:rsidRPr="00A91A59" w:rsidRDefault="00BA5FAB" w:rsidP="004556C2">
            <w:pPr>
              <w:spacing w:line="360" w:lineRule="auto"/>
              <w:jc w:val="both"/>
              <w:rPr>
                <w:rFonts w:ascii="Arial" w:hAnsi="Arial" w:cs="Arial"/>
              </w:rPr>
            </w:pPr>
            <w:r w:rsidRPr="00A91A59">
              <w:rPr>
                <w:rFonts w:ascii="Arial" w:hAnsi="Arial" w:cs="Arial"/>
              </w:rPr>
              <w:t>Cuaternario</w:t>
            </w:r>
          </w:p>
        </w:tc>
      </w:tr>
      <w:tr w:rsidR="008E5CFF" w:rsidRPr="00A91A59" w14:paraId="6863A550"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EFCEED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13A4C2D0" w14:textId="77777777" w:rsidTr="004F56B0">
        <w:trPr>
          <w:trHeight w:val="600"/>
        </w:trPr>
        <w:tc>
          <w:tcPr>
            <w:tcW w:w="340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1C9EDE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00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4AB8190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6EB9545E" w14:textId="77777777" w:rsidTr="004F56B0">
        <w:trPr>
          <w:trHeight w:val="1350"/>
        </w:trPr>
        <w:tc>
          <w:tcPr>
            <w:tcW w:w="340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D271E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Selecciona documento a firmar.</w:t>
            </w:r>
          </w:p>
          <w:p w14:paraId="4E68FB5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Confirmar la firma con credenciales.</w:t>
            </w:r>
          </w:p>
        </w:tc>
        <w:tc>
          <w:tcPr>
            <w:tcW w:w="5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802B6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la opción de firma digital.</w:t>
            </w:r>
          </w:p>
          <w:p w14:paraId="4C0ECC1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Aplica la firma digital en el documento y lo guarda.</w:t>
            </w:r>
          </w:p>
        </w:tc>
      </w:tr>
    </w:tbl>
    <w:p w14:paraId="56E68033" w14:textId="6AC639CE" w:rsidR="008E5CFF" w:rsidRPr="0018436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63D10DA6" w14:textId="6696A8D4" w:rsidR="008E5CFF" w:rsidRPr="00A91A59" w:rsidRDefault="55DCC9FE" w:rsidP="004B3F9C">
      <w:pPr>
        <w:pStyle w:val="Ttulo2"/>
        <w:numPr>
          <w:ilvl w:val="0"/>
          <w:numId w:val="0"/>
        </w:numPr>
        <w:ind w:left="1418" w:hanging="720"/>
      </w:pPr>
      <w:bookmarkStart w:id="170" w:name="_Toc201111740"/>
      <w:r>
        <w:t>5.7. Accesos del Tutor</w:t>
      </w:r>
      <w:bookmarkEnd w:id="170"/>
    </w:p>
    <w:p w14:paraId="6C776E67" w14:textId="58475E9C" w:rsidR="00C565A7" w:rsidRPr="009E79A0" w:rsidRDefault="00BA5FAB" w:rsidP="009E79A0">
      <w:pPr>
        <w:spacing w:after="0" w:line="360" w:lineRule="auto"/>
        <w:ind w:left="1276"/>
        <w:jc w:val="both"/>
        <w:rPr>
          <w:rFonts w:ascii="Arial" w:eastAsia="Arial" w:hAnsi="Arial" w:cs="Arial"/>
        </w:rPr>
      </w:pPr>
      <w:r w:rsidRPr="23E7B3ED">
        <w:rPr>
          <w:rFonts w:ascii="Arial" w:eastAsia="Arial" w:hAnsi="Arial" w:cs="Arial"/>
        </w:rPr>
        <w:t xml:space="preserve">Tabla </w:t>
      </w:r>
      <w:r w:rsidR="362F5CCB" w:rsidRPr="362F5CCB">
        <w:rPr>
          <w:rFonts w:ascii="Arial" w:eastAsia="Arial" w:hAnsi="Arial" w:cs="Arial"/>
        </w:rPr>
        <w:t>5.53</w:t>
      </w:r>
      <w:r w:rsidRPr="23E7B3ED">
        <w:rPr>
          <w:rFonts w:ascii="Arial" w:eastAsia="Arial" w:hAnsi="Arial" w:cs="Arial"/>
        </w:rPr>
        <w:t>: Acceso tutor a información básica. Muestra datos limitados del paciente (vacunas, diagnósticos recientes) al tutor, ocultando detalles sensibles del historial.</w:t>
      </w:r>
    </w:p>
    <w:p w14:paraId="3C308B4B" w14:textId="1CEC67FC" w:rsidR="009E79A0" w:rsidRDefault="009E79A0" w:rsidP="009E79A0">
      <w:pPr>
        <w:pStyle w:val="Sinespaciado"/>
      </w:pPr>
      <w:bookmarkStart w:id="171" w:name="_Toc201111975"/>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53</w:t>
      </w:r>
      <w:r>
        <w:fldChar w:fldCharType="end"/>
      </w:r>
      <w:r>
        <w:t xml:space="preserve"> </w:t>
      </w:r>
      <w:r w:rsidRPr="00A333CC">
        <w:t>Tabla de Caso de Uso 53</w:t>
      </w:r>
      <w:bookmarkEnd w:id="171"/>
    </w:p>
    <w:tbl>
      <w:tblPr>
        <w:tblStyle w:val="afffffffffffb"/>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2987"/>
        <w:gridCol w:w="5415"/>
      </w:tblGrid>
      <w:tr w:rsidR="008E5CFF" w:rsidRPr="00A91A59" w14:paraId="47376AB7" w14:textId="77777777" w:rsidTr="004F56B0">
        <w:trPr>
          <w:trHeight w:val="600"/>
        </w:trPr>
        <w:tc>
          <w:tcPr>
            <w:tcW w:w="2987"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EF60C5F" w14:textId="77777777" w:rsidR="008E5CFF" w:rsidRPr="00A91A59" w:rsidRDefault="00BA5FAB" w:rsidP="004556C2">
            <w:pPr>
              <w:spacing w:after="0" w:line="360" w:lineRule="auto"/>
              <w:jc w:val="both"/>
              <w:rPr>
                <w:rFonts w:ascii="Arial" w:eastAsia="Arial" w:hAnsi="Arial" w:cs="Arial"/>
                <w:b/>
              </w:rPr>
            </w:pPr>
            <w:r w:rsidRPr="00A91A59">
              <w:rPr>
                <w:rFonts w:ascii="Arial" w:eastAsia="Arial" w:hAnsi="Arial" w:cs="Arial"/>
              </w:rPr>
              <w:t>Casos de Uso N° 53</w:t>
            </w:r>
          </w:p>
        </w:tc>
        <w:tc>
          <w:tcPr>
            <w:tcW w:w="541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0458CCD" w14:textId="77777777" w:rsidR="008E5CFF" w:rsidRPr="00A91A59" w:rsidRDefault="00BA5FAB" w:rsidP="004556C2">
            <w:pPr>
              <w:spacing w:after="0" w:line="360" w:lineRule="auto"/>
              <w:jc w:val="both"/>
              <w:rPr>
                <w:rFonts w:ascii="Arial" w:hAnsi="Arial" w:cs="Arial"/>
              </w:rPr>
            </w:pPr>
            <w:r w:rsidRPr="00A91A59">
              <w:rPr>
                <w:rFonts w:ascii="Arial" w:hAnsi="Arial" w:cs="Arial"/>
              </w:rPr>
              <w:t>Visualizando información básica del paciente.</w:t>
            </w:r>
          </w:p>
        </w:tc>
      </w:tr>
      <w:tr w:rsidR="008E5CFF" w:rsidRPr="00A91A59" w14:paraId="1611D96F"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405CAF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475EE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2589C6A5"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5CF2C4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Propósito </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3498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Visualizar información básica del paciente.</w:t>
            </w:r>
          </w:p>
        </w:tc>
      </w:tr>
      <w:tr w:rsidR="008E5CFF" w:rsidRPr="00A91A59" w14:paraId="6DE85AEB"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1967DA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5F8E7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cuenta activa como tutor y un paciente registrado.</w:t>
            </w:r>
          </w:p>
        </w:tc>
      </w:tr>
      <w:tr w:rsidR="008E5CFF" w:rsidRPr="00A91A59" w14:paraId="19884EF6"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5F4C98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E3358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accede a la información básica de su mascota, sin ver el historial clínico completo.</w:t>
            </w:r>
          </w:p>
        </w:tc>
      </w:tr>
      <w:tr w:rsidR="008E5CFF" w:rsidRPr="00A91A59" w14:paraId="4D332182"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D49F69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8562F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visualiza sólo los datos permitidos.</w:t>
            </w:r>
          </w:p>
        </w:tc>
      </w:tr>
      <w:tr w:rsidR="008E5CFF" w:rsidRPr="00A91A59" w14:paraId="63002D53" w14:textId="77777777" w:rsidTr="004F56B0">
        <w:trPr>
          <w:trHeight w:val="795"/>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D99486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7B5888" w14:textId="77777777" w:rsidR="008E5CFF" w:rsidRPr="00A91A59" w:rsidRDefault="00BA5FAB" w:rsidP="004556C2">
            <w:pPr>
              <w:spacing w:line="360" w:lineRule="auto"/>
              <w:jc w:val="both"/>
              <w:rPr>
                <w:rFonts w:ascii="Arial" w:hAnsi="Arial" w:cs="Arial"/>
              </w:rPr>
            </w:pPr>
            <w:r w:rsidRPr="00A91A59">
              <w:rPr>
                <w:rFonts w:ascii="Arial" w:hAnsi="Arial" w:cs="Arial"/>
              </w:rPr>
              <w:t>Secundario</w:t>
            </w:r>
          </w:p>
        </w:tc>
      </w:tr>
      <w:tr w:rsidR="008E5CFF" w:rsidRPr="00A91A59" w14:paraId="26189EFA"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8D7B3C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267104B9" w14:textId="77777777" w:rsidTr="004F56B0">
        <w:trPr>
          <w:trHeight w:val="600"/>
        </w:trPr>
        <w:tc>
          <w:tcPr>
            <w:tcW w:w="2987"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997B3D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41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BDA07F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0C8D7C90" w14:textId="77777777" w:rsidTr="004F56B0">
        <w:trPr>
          <w:trHeight w:val="1620"/>
        </w:trPr>
        <w:tc>
          <w:tcPr>
            <w:tcW w:w="2987"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CEED4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Inicia una sesión en el sistema como tutor.</w:t>
            </w:r>
          </w:p>
          <w:p w14:paraId="157155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un paciente para ver información.</w:t>
            </w:r>
          </w:p>
        </w:tc>
        <w:tc>
          <w:tcPr>
            <w:tcW w:w="541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EAA6E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la lista de pacientes asociados al tutor.</w:t>
            </w:r>
          </w:p>
          <w:p w14:paraId="4011F91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muestra solo los campos básicos (vacunas, diagnóstico, fecha de atención, epicrisis).</w:t>
            </w:r>
          </w:p>
        </w:tc>
      </w:tr>
    </w:tbl>
    <w:p w14:paraId="2AF0634D" w14:textId="5BE39368" w:rsidR="008E5CFF" w:rsidRPr="0018436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24700EC" w14:textId="583A6F49" w:rsidR="00C565A7" w:rsidRPr="009E79A0" w:rsidRDefault="00BA5FAB" w:rsidP="009E79A0">
      <w:pPr>
        <w:spacing w:after="0" w:line="360" w:lineRule="auto"/>
        <w:ind w:left="426"/>
        <w:jc w:val="both"/>
        <w:rPr>
          <w:rFonts w:ascii="Arial" w:hAnsi="Arial" w:cs="Arial"/>
        </w:rPr>
      </w:pPr>
      <w:r w:rsidRPr="23E7B3ED">
        <w:rPr>
          <w:rFonts w:ascii="Arial" w:hAnsi="Arial" w:cs="Arial"/>
        </w:rPr>
        <w:t xml:space="preserve">Tabla </w:t>
      </w:r>
      <w:r w:rsidR="362F5CCB" w:rsidRPr="362F5CCB">
        <w:rPr>
          <w:rFonts w:ascii="Arial" w:hAnsi="Arial" w:cs="Arial"/>
        </w:rPr>
        <w:t>5.54</w:t>
      </w:r>
      <w:r w:rsidRPr="23E7B3ED">
        <w:rPr>
          <w:rFonts w:ascii="Arial" w:hAnsi="Arial" w:cs="Arial"/>
        </w:rPr>
        <w:t>: Epicrisis para tutores. Permite visualizar o descargar resúmenes médicos (epicrisis) sin acceso completo al historial clínico.</w:t>
      </w:r>
    </w:p>
    <w:p w14:paraId="52BAA261" w14:textId="1FCFAEC5" w:rsidR="009E79A0" w:rsidRDefault="009E79A0" w:rsidP="009E79A0">
      <w:pPr>
        <w:pStyle w:val="Sinespaciado"/>
      </w:pPr>
      <w:bookmarkStart w:id="172" w:name="_Toc201111976"/>
      <w:r>
        <w:lastRenderedPageBreak/>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54</w:t>
      </w:r>
      <w:r>
        <w:fldChar w:fldCharType="end"/>
      </w:r>
      <w:r>
        <w:t xml:space="preserve"> </w:t>
      </w:r>
      <w:r w:rsidRPr="007E7FA2">
        <w:t>Tabla de Caso de Uso 54</w:t>
      </w:r>
      <w:bookmarkEnd w:id="172"/>
    </w:p>
    <w:tbl>
      <w:tblPr>
        <w:tblStyle w:val="afffffffffffc"/>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2642"/>
        <w:gridCol w:w="5760"/>
      </w:tblGrid>
      <w:tr w:rsidR="008E5CFF" w:rsidRPr="00A91A59" w14:paraId="0A8D21FF" w14:textId="77777777" w:rsidTr="004F56B0">
        <w:trPr>
          <w:trHeight w:val="600"/>
        </w:trPr>
        <w:tc>
          <w:tcPr>
            <w:tcW w:w="264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B0817D8" w14:textId="77777777" w:rsidR="008E5CFF" w:rsidRPr="00A91A59" w:rsidRDefault="00BA5FAB" w:rsidP="004556C2">
            <w:pPr>
              <w:spacing w:after="0" w:line="360" w:lineRule="auto"/>
              <w:jc w:val="both"/>
              <w:rPr>
                <w:rFonts w:ascii="Arial" w:eastAsia="Arial" w:hAnsi="Arial" w:cs="Arial"/>
                <w:b/>
              </w:rPr>
            </w:pPr>
            <w:r w:rsidRPr="00A91A59">
              <w:rPr>
                <w:rFonts w:ascii="Arial" w:hAnsi="Arial" w:cs="Arial"/>
              </w:rPr>
              <w:t xml:space="preserve">Casos de Uso </w:t>
            </w:r>
            <w:r w:rsidRPr="00A91A59">
              <w:rPr>
                <w:rFonts w:ascii="Arial" w:eastAsia="Arial" w:hAnsi="Arial" w:cs="Arial"/>
              </w:rPr>
              <w:t>N° 54</w:t>
            </w:r>
          </w:p>
        </w:tc>
        <w:tc>
          <w:tcPr>
            <w:tcW w:w="57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0878885" w14:textId="77777777" w:rsidR="008E5CFF" w:rsidRPr="00A91A59" w:rsidRDefault="00BA5FAB" w:rsidP="004556C2">
            <w:pPr>
              <w:spacing w:after="0" w:line="360" w:lineRule="auto"/>
              <w:jc w:val="both"/>
              <w:rPr>
                <w:rFonts w:ascii="Arial" w:hAnsi="Arial" w:cs="Arial"/>
              </w:rPr>
            </w:pPr>
            <w:r w:rsidRPr="00A91A59">
              <w:rPr>
                <w:rFonts w:ascii="Arial" w:hAnsi="Arial" w:cs="Arial"/>
              </w:rPr>
              <w:t>Visualizando o descargando la epicrisis del paciente.</w:t>
            </w:r>
          </w:p>
        </w:tc>
      </w:tr>
      <w:tr w:rsidR="008E5CFF" w:rsidRPr="00A91A59" w14:paraId="7A2F360E"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35DF8A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18B6F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Tutor.</w:t>
            </w:r>
          </w:p>
        </w:tc>
      </w:tr>
      <w:tr w:rsidR="008E5CFF" w:rsidRPr="00A91A59" w14:paraId="71391EB3"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039B69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1F84D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Visualizando o descargando la epicrisis del paciente.</w:t>
            </w:r>
          </w:p>
        </w:tc>
      </w:tr>
      <w:tr w:rsidR="008E5CFF" w:rsidRPr="00A91A59" w14:paraId="0A2C9BF9"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75BB06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8AAD7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epicrisis registrada para el paciente.</w:t>
            </w:r>
          </w:p>
        </w:tc>
      </w:tr>
      <w:tr w:rsidR="008E5CFF" w:rsidRPr="00A91A59" w14:paraId="01E5C530"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C6863B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C64F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accede a su epicrisis desde el sistema, sin acceso completo al historial médico.</w:t>
            </w:r>
          </w:p>
        </w:tc>
      </w:tr>
      <w:tr w:rsidR="008E5CFF" w:rsidRPr="00A91A59" w14:paraId="32A3EC9C"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6CA7F8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8A532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epicrisis es visualizada o descargada correctamente.</w:t>
            </w:r>
          </w:p>
        </w:tc>
      </w:tr>
      <w:tr w:rsidR="008E5CFF" w:rsidRPr="00A91A59" w14:paraId="6DCDD505" w14:textId="77777777" w:rsidTr="004F56B0">
        <w:trPr>
          <w:trHeight w:val="795"/>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5B8EB6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2C6FE8" w14:textId="77777777" w:rsidR="008E5CFF" w:rsidRPr="00A91A59" w:rsidRDefault="00BA5FAB" w:rsidP="004556C2">
            <w:pPr>
              <w:spacing w:line="360" w:lineRule="auto"/>
              <w:jc w:val="both"/>
              <w:rPr>
                <w:rFonts w:ascii="Arial" w:hAnsi="Arial" w:cs="Arial"/>
              </w:rPr>
            </w:pPr>
            <w:r w:rsidRPr="00A91A59">
              <w:rPr>
                <w:rFonts w:ascii="Arial" w:hAnsi="Arial" w:cs="Arial"/>
              </w:rPr>
              <w:t>Terciario</w:t>
            </w:r>
          </w:p>
        </w:tc>
      </w:tr>
      <w:tr w:rsidR="008E5CFF" w:rsidRPr="00A91A59" w14:paraId="0F86A44B"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C72146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79A940FD" w14:textId="77777777" w:rsidTr="004F56B0">
        <w:trPr>
          <w:trHeight w:val="600"/>
        </w:trPr>
        <w:tc>
          <w:tcPr>
            <w:tcW w:w="264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B598D0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5760"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7584908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31BDC24" w14:textId="77777777" w:rsidTr="004F56B0">
        <w:trPr>
          <w:trHeight w:val="1350"/>
        </w:trPr>
        <w:tc>
          <w:tcPr>
            <w:tcW w:w="264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2F21B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Inicia sesión como tutor.</w:t>
            </w:r>
          </w:p>
          <w:p w14:paraId="442D7AC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la opción de epicrisis.</w:t>
            </w:r>
          </w:p>
        </w:tc>
        <w:tc>
          <w:tcPr>
            <w:tcW w:w="57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CB92D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opción para visualizar o descargar epicrisis del paciente.</w:t>
            </w:r>
          </w:p>
          <w:p w14:paraId="5FCCE93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genera vista previa o descarga del archivo.</w:t>
            </w:r>
          </w:p>
        </w:tc>
      </w:tr>
    </w:tbl>
    <w:p w14:paraId="6ED91FE6" w14:textId="3CFF324A" w:rsidR="008E5CFF" w:rsidRPr="0018436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lastRenderedPageBreak/>
        <w:t>Fuente: Tabla de casos de uso elaborada por los estudiantes participantes del proyecto con fines académicos, en el marco del curso Ingeniería de Software I (2025), Universidad Andrés Bello.</w:t>
      </w:r>
    </w:p>
    <w:p w14:paraId="1AA9BE0E" w14:textId="3801A43E" w:rsidR="008E5CFF" w:rsidRPr="00A91A59" w:rsidRDefault="55DCC9FE" w:rsidP="004B3F9C">
      <w:pPr>
        <w:pStyle w:val="Ttulo2"/>
        <w:numPr>
          <w:ilvl w:val="0"/>
          <w:numId w:val="0"/>
        </w:numPr>
        <w:ind w:left="1418" w:hanging="720"/>
      </w:pPr>
      <w:bookmarkStart w:id="173" w:name="_Toc201111741"/>
      <w:r>
        <w:t>5.8. Configuraciones Generales</w:t>
      </w:r>
      <w:bookmarkEnd w:id="173"/>
    </w:p>
    <w:p w14:paraId="0C641D4C" w14:textId="3882A7F8" w:rsidR="00C565A7" w:rsidRPr="009E79A0" w:rsidRDefault="00BA5FAB" w:rsidP="009E79A0">
      <w:pPr>
        <w:spacing w:after="0" w:line="360" w:lineRule="auto"/>
        <w:ind w:left="1276"/>
        <w:jc w:val="both"/>
        <w:rPr>
          <w:rFonts w:ascii="Arial" w:eastAsia="Arial" w:hAnsi="Arial" w:cs="Arial"/>
        </w:rPr>
      </w:pPr>
      <w:r w:rsidRPr="23E7B3ED">
        <w:rPr>
          <w:rFonts w:ascii="Arial" w:eastAsia="Arial" w:hAnsi="Arial" w:cs="Arial"/>
        </w:rPr>
        <w:t xml:space="preserve">Tabla </w:t>
      </w:r>
      <w:r w:rsidR="362F5CCB" w:rsidRPr="362F5CCB">
        <w:rPr>
          <w:rFonts w:ascii="Arial" w:eastAsia="Arial" w:hAnsi="Arial" w:cs="Arial"/>
        </w:rPr>
        <w:t>5.55</w:t>
      </w:r>
      <w:r w:rsidRPr="23E7B3ED">
        <w:rPr>
          <w:rFonts w:ascii="Arial" w:eastAsia="Arial" w:hAnsi="Arial" w:cs="Arial"/>
        </w:rPr>
        <w:t>: Configuración de idioma. Ofrece alternativas de idioma (español/inglés) para la interfaz del sistema, adaptable a preferencias del usuario.</w:t>
      </w:r>
    </w:p>
    <w:p w14:paraId="24B15902" w14:textId="7D3E620B" w:rsidR="009E79A0" w:rsidRDefault="009E79A0" w:rsidP="009E79A0">
      <w:pPr>
        <w:pStyle w:val="Sinespaciado"/>
      </w:pPr>
      <w:bookmarkStart w:id="174" w:name="_Toc201111977"/>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55</w:t>
      </w:r>
      <w:r>
        <w:fldChar w:fldCharType="end"/>
      </w:r>
      <w:r>
        <w:t xml:space="preserve"> </w:t>
      </w:r>
      <w:r w:rsidRPr="00233799">
        <w:t>Tabla de Caso de Uso 55</w:t>
      </w:r>
      <w:bookmarkEnd w:id="174"/>
    </w:p>
    <w:tbl>
      <w:tblPr>
        <w:tblStyle w:val="afffffffffffd"/>
        <w:tblW w:w="8387"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482"/>
        <w:gridCol w:w="4905"/>
      </w:tblGrid>
      <w:tr w:rsidR="008E5CFF" w:rsidRPr="00A91A59" w14:paraId="3F40E943" w14:textId="77777777" w:rsidTr="004F56B0">
        <w:trPr>
          <w:trHeight w:val="600"/>
        </w:trPr>
        <w:tc>
          <w:tcPr>
            <w:tcW w:w="3482"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8D47C41" w14:textId="77777777" w:rsidR="008E5CFF" w:rsidRPr="00A91A59" w:rsidRDefault="00BA5FAB" w:rsidP="004556C2">
            <w:pPr>
              <w:spacing w:after="0" w:line="360" w:lineRule="auto"/>
              <w:jc w:val="both"/>
              <w:rPr>
                <w:rFonts w:ascii="Arial" w:eastAsia="Arial" w:hAnsi="Arial" w:cs="Arial"/>
                <w:b/>
              </w:rPr>
            </w:pPr>
            <w:r w:rsidRPr="00A91A59">
              <w:rPr>
                <w:rFonts w:ascii="Arial" w:eastAsia="Arial" w:hAnsi="Arial" w:cs="Arial"/>
              </w:rPr>
              <w:t>Casos de Uso N° 55</w:t>
            </w:r>
          </w:p>
        </w:tc>
        <w:tc>
          <w:tcPr>
            <w:tcW w:w="49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AAFA459" w14:textId="77777777" w:rsidR="008E5CFF" w:rsidRPr="00A91A59" w:rsidRDefault="00BA5FAB" w:rsidP="004556C2">
            <w:pPr>
              <w:spacing w:after="0" w:line="360" w:lineRule="auto"/>
              <w:jc w:val="both"/>
              <w:rPr>
                <w:rFonts w:ascii="Arial" w:hAnsi="Arial" w:cs="Arial"/>
              </w:rPr>
            </w:pPr>
            <w:r w:rsidRPr="00A91A59">
              <w:rPr>
                <w:rFonts w:ascii="Arial" w:hAnsi="Arial" w:cs="Arial"/>
              </w:rPr>
              <w:t>Cambio el idioma de la interfaz del sistema.</w:t>
            </w:r>
          </w:p>
        </w:tc>
      </w:tr>
      <w:tr w:rsidR="008E5CFF" w:rsidRPr="00A91A59" w14:paraId="2913589D"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8417DC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838F0A" w14:textId="75EECE9D"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Veterinario especialista, tutor, </w:t>
            </w:r>
            <w:r w:rsidR="00A708EB" w:rsidRPr="00A91A59">
              <w:rPr>
                <w:rFonts w:ascii="Arial" w:hAnsi="Arial" w:cs="Arial"/>
              </w:rPr>
              <w:t>veterinario, administrador</w:t>
            </w:r>
            <w:r w:rsidRPr="00A91A59">
              <w:rPr>
                <w:rFonts w:ascii="Arial" w:hAnsi="Arial" w:cs="Arial"/>
              </w:rPr>
              <w:t>, secretario</w:t>
            </w:r>
          </w:p>
        </w:tc>
      </w:tr>
      <w:tr w:rsidR="008E5CFF" w:rsidRPr="00A91A59" w14:paraId="015202D1"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63B3AA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46EF2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Cambiar el idioma de la interfaz del sistema.</w:t>
            </w:r>
          </w:p>
        </w:tc>
      </w:tr>
      <w:tr w:rsidR="008E5CFF" w:rsidRPr="00A91A59" w14:paraId="66D6748C"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242B64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56F3D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sesión iniciada en el sistema.</w:t>
            </w:r>
          </w:p>
        </w:tc>
      </w:tr>
      <w:tr w:rsidR="008E5CFF" w:rsidRPr="00A91A59" w14:paraId="7098D7CC"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C42041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Resumen</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A3A90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selecciona el idioma preferido para visualizar el sistema.</w:t>
            </w:r>
          </w:p>
        </w:tc>
      </w:tr>
      <w:tr w:rsidR="008E5CFF" w:rsidRPr="00A91A59" w14:paraId="6274607F"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329B8DE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A03DED"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interfaz se actualiza con el idioma seleccionado.</w:t>
            </w:r>
          </w:p>
        </w:tc>
      </w:tr>
      <w:tr w:rsidR="008E5CFF" w:rsidRPr="00A91A59" w14:paraId="27C2A645" w14:textId="77777777" w:rsidTr="004F56B0">
        <w:trPr>
          <w:trHeight w:val="795"/>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5A6D935"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E77D68" w14:textId="77777777" w:rsidR="008E5CFF" w:rsidRPr="00A91A59" w:rsidRDefault="00BA5FAB" w:rsidP="004556C2">
            <w:pPr>
              <w:spacing w:line="360" w:lineRule="auto"/>
              <w:jc w:val="both"/>
              <w:rPr>
                <w:rFonts w:ascii="Arial" w:hAnsi="Arial" w:cs="Arial"/>
              </w:rPr>
            </w:pPr>
            <w:r w:rsidRPr="00A91A59">
              <w:rPr>
                <w:rFonts w:ascii="Arial" w:hAnsi="Arial" w:cs="Arial"/>
              </w:rPr>
              <w:t>Cuaternario</w:t>
            </w:r>
          </w:p>
        </w:tc>
      </w:tr>
      <w:tr w:rsidR="008E5CFF" w:rsidRPr="00A91A59" w14:paraId="28890E31" w14:textId="77777777" w:rsidTr="004F56B0">
        <w:trPr>
          <w:trHeight w:val="525"/>
        </w:trPr>
        <w:tc>
          <w:tcPr>
            <w:tcW w:w="8387"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171745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40BC0CF7" w14:textId="77777777" w:rsidTr="004F56B0">
        <w:trPr>
          <w:trHeight w:val="600"/>
        </w:trPr>
        <w:tc>
          <w:tcPr>
            <w:tcW w:w="3482"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CF226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 xml:space="preserve">Acción de los Actores </w:t>
            </w:r>
          </w:p>
        </w:tc>
        <w:tc>
          <w:tcPr>
            <w:tcW w:w="4905"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0BCA969"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55EDE838" w14:textId="77777777" w:rsidTr="004F56B0">
        <w:trPr>
          <w:trHeight w:val="1860"/>
        </w:trPr>
        <w:tc>
          <w:tcPr>
            <w:tcW w:w="3482"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A482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1.Accede a la configuración de usuario.</w:t>
            </w:r>
          </w:p>
          <w:p w14:paraId="01BFEE7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Selecciona el idioma entre español o inglés.</w:t>
            </w:r>
          </w:p>
          <w:p w14:paraId="3B2D3330"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5.Confirma la selección.</w:t>
            </w:r>
          </w:p>
        </w:tc>
        <w:tc>
          <w:tcPr>
            <w:tcW w:w="49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1182F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Muestra la opción de selección de idioma.</w:t>
            </w:r>
          </w:p>
          <w:p w14:paraId="4ADB30D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Actualiza la interfaz del sistema con el idioma seleccionado.</w:t>
            </w:r>
          </w:p>
        </w:tc>
      </w:tr>
    </w:tbl>
    <w:p w14:paraId="22F2A20F" w14:textId="1FBF5E7B" w:rsidR="008E5CFF" w:rsidRPr="0018436B"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102CD419" w14:textId="18826F2C" w:rsidR="00C565A7" w:rsidRPr="009E79A0" w:rsidRDefault="00BA5FAB" w:rsidP="009E79A0">
      <w:pPr>
        <w:spacing w:after="0" w:line="360" w:lineRule="auto"/>
        <w:ind w:left="426"/>
        <w:jc w:val="both"/>
        <w:rPr>
          <w:rFonts w:ascii="Arial" w:hAnsi="Arial" w:cs="Arial"/>
        </w:rPr>
      </w:pPr>
      <w:r w:rsidRPr="23E7B3ED">
        <w:rPr>
          <w:rFonts w:ascii="Arial" w:hAnsi="Arial" w:cs="Arial"/>
        </w:rPr>
        <w:t xml:space="preserve">Tabla </w:t>
      </w:r>
      <w:r w:rsidR="362F5CCB" w:rsidRPr="362F5CCB">
        <w:rPr>
          <w:rFonts w:ascii="Arial" w:hAnsi="Arial" w:cs="Arial"/>
        </w:rPr>
        <w:t>5.56</w:t>
      </w:r>
      <w:r w:rsidRPr="23E7B3ED">
        <w:rPr>
          <w:rFonts w:ascii="Arial" w:hAnsi="Arial" w:cs="Arial"/>
        </w:rPr>
        <w:t>: Guardado de fichas clínicas. Almacena automáticamente o mediante confirmación los datos ingresados en una atención médica, asegurando su persistencia.</w:t>
      </w:r>
    </w:p>
    <w:p w14:paraId="5E41FCFB" w14:textId="5BD53F6F" w:rsidR="009E79A0" w:rsidRDefault="009E79A0" w:rsidP="009E79A0">
      <w:pPr>
        <w:pStyle w:val="Sinespaciado"/>
      </w:pPr>
      <w:bookmarkStart w:id="175" w:name="_Toc201111978"/>
      <w:r>
        <w:t xml:space="preserve">Tabla </w:t>
      </w:r>
      <w:r>
        <w:fldChar w:fldCharType="begin"/>
      </w:r>
      <w:r>
        <w:instrText xml:space="preserve"> STYLEREF 1 \s </w:instrText>
      </w:r>
      <w:r>
        <w:fldChar w:fldCharType="separate"/>
      </w:r>
      <w:r>
        <w:rPr>
          <w:noProof/>
        </w:rPr>
        <w:t>5</w:t>
      </w:r>
      <w:r>
        <w:fldChar w:fldCharType="end"/>
      </w:r>
      <w:r>
        <w:t>.</w:t>
      </w:r>
      <w:r>
        <w:fldChar w:fldCharType="begin"/>
      </w:r>
      <w:r>
        <w:instrText xml:space="preserve"> SEQ Tabla \* ARABIC \s 1 </w:instrText>
      </w:r>
      <w:r>
        <w:fldChar w:fldCharType="separate"/>
      </w:r>
      <w:r>
        <w:rPr>
          <w:noProof/>
        </w:rPr>
        <w:t>56</w:t>
      </w:r>
      <w:r>
        <w:fldChar w:fldCharType="end"/>
      </w:r>
      <w:r>
        <w:t xml:space="preserve"> </w:t>
      </w:r>
      <w:r w:rsidRPr="00F96211">
        <w:t>Tabla de Caso de Uso 56</w:t>
      </w:r>
      <w:bookmarkEnd w:id="175"/>
    </w:p>
    <w:tbl>
      <w:tblPr>
        <w:tblStyle w:val="afffffffffffe"/>
        <w:tblW w:w="8402" w:type="dxa"/>
        <w:tblInd w:w="418" w:type="dxa"/>
        <w:tblBorders>
          <w:top w:val="nil"/>
          <w:left w:val="nil"/>
          <w:bottom w:val="nil"/>
          <w:right w:val="nil"/>
          <w:insideH w:val="nil"/>
          <w:insideV w:val="nil"/>
        </w:tblBorders>
        <w:tblLayout w:type="fixed"/>
        <w:tblLook w:val="0600" w:firstRow="0" w:lastRow="0" w:firstColumn="0" w:lastColumn="0" w:noHBand="1" w:noVBand="1"/>
      </w:tblPr>
      <w:tblGrid>
        <w:gridCol w:w="3543"/>
        <w:gridCol w:w="4859"/>
      </w:tblGrid>
      <w:tr w:rsidR="008E5CFF" w:rsidRPr="00A91A59" w14:paraId="2369B956" w14:textId="77777777" w:rsidTr="004F56B0">
        <w:trPr>
          <w:trHeight w:val="600"/>
        </w:trPr>
        <w:tc>
          <w:tcPr>
            <w:tcW w:w="3543"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9B37A1B" w14:textId="77777777" w:rsidR="008E5CFF" w:rsidRPr="00A91A59" w:rsidRDefault="00BA5FAB" w:rsidP="004556C2">
            <w:pPr>
              <w:spacing w:after="0" w:line="360" w:lineRule="auto"/>
              <w:jc w:val="both"/>
              <w:rPr>
                <w:rFonts w:ascii="Arial" w:hAnsi="Arial" w:cs="Arial"/>
                <w:b/>
              </w:rPr>
            </w:pPr>
            <w:r w:rsidRPr="00A91A59">
              <w:rPr>
                <w:rFonts w:ascii="Arial" w:hAnsi="Arial" w:cs="Arial"/>
              </w:rPr>
              <w:t>Casos de Uso N° 56</w:t>
            </w:r>
          </w:p>
        </w:tc>
        <w:tc>
          <w:tcPr>
            <w:tcW w:w="485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601DF3" w14:textId="77777777" w:rsidR="008E5CFF" w:rsidRPr="00A91A59" w:rsidRDefault="00BA5FAB" w:rsidP="004556C2">
            <w:pPr>
              <w:spacing w:after="0" w:line="360" w:lineRule="auto"/>
              <w:jc w:val="both"/>
              <w:rPr>
                <w:rFonts w:ascii="Arial" w:hAnsi="Arial" w:cs="Arial"/>
              </w:rPr>
            </w:pPr>
            <w:r w:rsidRPr="00A91A59">
              <w:rPr>
                <w:rFonts w:ascii="Arial" w:hAnsi="Arial" w:cs="Arial"/>
              </w:rPr>
              <w:t>Guardando información registrada en la ficha clínica.</w:t>
            </w:r>
          </w:p>
        </w:tc>
      </w:tr>
      <w:tr w:rsidR="008E5CFF" w:rsidRPr="00A91A59" w14:paraId="4084F7A8"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29F7EBB7"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Actores</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271A8C4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Veterinario, veterinario especialista</w:t>
            </w:r>
          </w:p>
        </w:tc>
      </w:tr>
      <w:tr w:rsidR="008E5CFF" w:rsidRPr="00A91A59" w14:paraId="23004767"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481DBCC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Propósito </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37DFE27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Guarda la información registrada en la ficha clínica.</w:t>
            </w:r>
          </w:p>
        </w:tc>
      </w:tr>
      <w:tr w:rsidR="008E5CFF" w:rsidRPr="00A91A59" w14:paraId="24B06ED1"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CBFEF2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Precondiciones</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4A4719AA"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Tener una ficha clínica abierta con datos ingresados.</w:t>
            </w:r>
          </w:p>
        </w:tc>
      </w:tr>
      <w:tr w:rsidR="008E5CFF" w:rsidRPr="00A91A59" w14:paraId="532FCF6B"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F981C86"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lastRenderedPageBreak/>
              <w:t>Resumen</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298AF6EE"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El actor guarda los datos ingresados durante la atención médica.</w:t>
            </w:r>
          </w:p>
        </w:tc>
      </w:tr>
      <w:tr w:rsidR="008E5CFF" w:rsidRPr="00A91A59" w14:paraId="4140DC15"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6C35163B"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Postcondiciones </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4BA2D7E2"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La información queda almacenada de forma segura en el sistema.</w:t>
            </w:r>
          </w:p>
        </w:tc>
      </w:tr>
      <w:tr w:rsidR="008E5CFF" w:rsidRPr="00A91A59" w14:paraId="7C3EDB1E" w14:textId="77777777" w:rsidTr="004F56B0">
        <w:trPr>
          <w:trHeight w:val="795"/>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7047E97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Tipos</w:t>
            </w:r>
          </w:p>
        </w:tc>
        <w:tc>
          <w:tcPr>
            <w:tcW w:w="4859" w:type="dxa"/>
            <w:tcBorders>
              <w:top w:val="nil"/>
              <w:left w:val="nil"/>
              <w:bottom w:val="single" w:sz="6" w:space="0" w:color="000000"/>
              <w:right w:val="single" w:sz="6" w:space="0" w:color="000000"/>
            </w:tcBorders>
            <w:tcMar>
              <w:top w:w="0" w:type="dxa"/>
              <w:left w:w="100" w:type="dxa"/>
              <w:bottom w:w="0" w:type="dxa"/>
              <w:right w:w="100" w:type="dxa"/>
            </w:tcMar>
          </w:tcPr>
          <w:p w14:paraId="11D38FC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Cuaternario</w:t>
            </w:r>
          </w:p>
        </w:tc>
      </w:tr>
      <w:tr w:rsidR="008E5CFF" w:rsidRPr="00A91A59" w14:paraId="611886BE" w14:textId="77777777" w:rsidTr="004F56B0">
        <w:trPr>
          <w:trHeight w:val="525"/>
        </w:trPr>
        <w:tc>
          <w:tcPr>
            <w:tcW w:w="8402" w:type="dxa"/>
            <w:gridSpan w:val="2"/>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1268FF58"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Curso Normal de Eventos</w:t>
            </w:r>
          </w:p>
        </w:tc>
      </w:tr>
      <w:tr w:rsidR="008E5CFF" w:rsidRPr="00A91A59" w14:paraId="19D82CA4" w14:textId="77777777" w:rsidTr="004F56B0">
        <w:trPr>
          <w:trHeight w:val="600"/>
        </w:trPr>
        <w:tc>
          <w:tcPr>
            <w:tcW w:w="3543" w:type="dxa"/>
            <w:tcBorders>
              <w:top w:val="nil"/>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04F61493"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Acción de los Actores </w:t>
            </w:r>
          </w:p>
        </w:tc>
        <w:tc>
          <w:tcPr>
            <w:tcW w:w="4859" w:type="dxa"/>
            <w:tcBorders>
              <w:top w:val="nil"/>
              <w:left w:val="nil"/>
              <w:bottom w:val="single" w:sz="6" w:space="0" w:color="000000"/>
              <w:right w:val="single" w:sz="6" w:space="0" w:color="000000"/>
            </w:tcBorders>
            <w:shd w:val="clear" w:color="auto" w:fill="D9D9D9"/>
            <w:tcMar>
              <w:top w:w="0" w:type="dxa"/>
              <w:left w:w="100" w:type="dxa"/>
              <w:bottom w:w="0" w:type="dxa"/>
              <w:right w:w="100" w:type="dxa"/>
            </w:tcMar>
          </w:tcPr>
          <w:p w14:paraId="6F7FEDF1"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 xml:space="preserve">Respuesta Sistema </w:t>
            </w:r>
          </w:p>
        </w:tc>
      </w:tr>
      <w:tr w:rsidR="008E5CFF" w:rsidRPr="00A91A59" w14:paraId="1CFD1950" w14:textId="77777777" w:rsidTr="004F56B0">
        <w:trPr>
          <w:trHeight w:val="1350"/>
        </w:trPr>
        <w:tc>
          <w:tcPr>
            <w:tcW w:w="354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354D3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1. Ingresa información en la ficha médica del paciente.</w:t>
            </w:r>
          </w:p>
          <w:p w14:paraId="38E1302C"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3. Confirma el guardado.</w:t>
            </w:r>
          </w:p>
        </w:tc>
        <w:tc>
          <w:tcPr>
            <w:tcW w:w="485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1C9FF"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2. El sistema muestra un botón “Guardar ficha” o guardando automáticamente según configuración.</w:t>
            </w:r>
          </w:p>
          <w:p w14:paraId="09AF1674" w14:textId="77777777" w:rsidR="008E5CFF" w:rsidRPr="00A91A59" w:rsidRDefault="00BA5FAB" w:rsidP="004556C2">
            <w:pPr>
              <w:spacing w:before="240" w:after="240" w:line="360" w:lineRule="auto"/>
              <w:jc w:val="both"/>
              <w:rPr>
                <w:rFonts w:ascii="Arial" w:hAnsi="Arial" w:cs="Arial"/>
              </w:rPr>
            </w:pPr>
            <w:r w:rsidRPr="00A91A59">
              <w:rPr>
                <w:rFonts w:ascii="Arial" w:hAnsi="Arial" w:cs="Arial"/>
              </w:rPr>
              <w:t>4. El sistema registra la información en la base de datos y muestra un mensaje de éxito.</w:t>
            </w:r>
          </w:p>
        </w:tc>
      </w:tr>
    </w:tbl>
    <w:p w14:paraId="34C0DC3E" w14:textId="68E331DF" w:rsidR="008E5CFF" w:rsidRDefault="0018436B" w:rsidP="0018436B">
      <w:pPr>
        <w:spacing w:before="240" w:after="240" w:line="360" w:lineRule="auto"/>
        <w:ind w:left="1440"/>
        <w:jc w:val="right"/>
        <w:rPr>
          <w:rFonts w:ascii="Arial" w:eastAsia="Arial" w:hAnsi="Arial" w:cs="Arial"/>
          <w:i/>
          <w:iCs/>
          <w:color w:val="000000" w:themeColor="text1"/>
          <w:sz w:val="22"/>
          <w:szCs w:val="22"/>
        </w:rPr>
      </w:pPr>
      <w:r w:rsidRPr="00862FBB">
        <w:rPr>
          <w:rFonts w:ascii="Arial" w:eastAsia="Arial" w:hAnsi="Arial" w:cs="Arial"/>
          <w:i/>
          <w:iCs/>
          <w:color w:val="000000" w:themeColor="text1"/>
          <w:sz w:val="22"/>
          <w:szCs w:val="22"/>
        </w:rPr>
        <w:t>Fuente: Tabla de casos de uso elaborada por los estudiantes participantes del proyecto con fines académicos, en el marco del curso Ingeniería de Software I (2025), Universidad Andrés Bello</w:t>
      </w:r>
    </w:p>
    <w:p w14:paraId="03682766" w14:textId="77777777" w:rsidR="0018436B" w:rsidRDefault="0018436B" w:rsidP="0018436B">
      <w:pPr>
        <w:spacing w:before="240" w:after="240" w:line="360" w:lineRule="auto"/>
        <w:ind w:left="1440"/>
        <w:jc w:val="right"/>
        <w:rPr>
          <w:rFonts w:ascii="Arial" w:eastAsia="Arial" w:hAnsi="Arial" w:cs="Arial"/>
          <w:i/>
          <w:iCs/>
          <w:color w:val="000000" w:themeColor="text1"/>
          <w:sz w:val="22"/>
          <w:szCs w:val="22"/>
        </w:rPr>
      </w:pPr>
    </w:p>
    <w:p w14:paraId="2D306452" w14:textId="77777777" w:rsidR="00AC6DDF" w:rsidRPr="00CF76B9" w:rsidRDefault="00AC6DDF" w:rsidP="004556C2">
      <w:pPr>
        <w:spacing w:before="240" w:after="240" w:line="360" w:lineRule="auto"/>
        <w:jc w:val="both"/>
        <w:rPr>
          <w:rFonts w:ascii="Arial" w:eastAsia="Arial" w:hAnsi="Arial" w:cs="Arial"/>
        </w:rPr>
      </w:pPr>
    </w:p>
    <w:p w14:paraId="65CE099E" w14:textId="77777777" w:rsidR="008E5CFF" w:rsidRPr="00CF76B9" w:rsidRDefault="008E5CFF" w:rsidP="004556C2">
      <w:pPr>
        <w:spacing w:before="240" w:after="240" w:line="360" w:lineRule="auto"/>
        <w:jc w:val="both"/>
        <w:rPr>
          <w:rFonts w:ascii="Arial" w:eastAsia="Arial" w:hAnsi="Arial" w:cs="Arial"/>
        </w:rPr>
      </w:pPr>
    </w:p>
    <w:p w14:paraId="2855D4BC" w14:textId="3CEC6ACA" w:rsidR="008E5CFF" w:rsidRDefault="55DCC9FE" w:rsidP="006A6501">
      <w:pPr>
        <w:pStyle w:val="Ttulo2"/>
        <w:numPr>
          <w:ilvl w:val="0"/>
          <w:numId w:val="0"/>
        </w:numPr>
        <w:ind w:left="1440" w:hanging="742"/>
      </w:pPr>
      <w:bookmarkStart w:id="176" w:name="_Toc201111742"/>
      <w:r>
        <w:lastRenderedPageBreak/>
        <w:t>5.9. Diagramas de Casos de Uso</w:t>
      </w:r>
      <w:bookmarkEnd w:id="176"/>
    </w:p>
    <w:p w14:paraId="271BA6E4" w14:textId="7F03F1D9" w:rsidR="001C2C55" w:rsidRPr="001041A8" w:rsidRDefault="001041A8" w:rsidP="001041A8">
      <w:pPr>
        <w:spacing w:line="360" w:lineRule="auto"/>
        <w:ind w:left="1276"/>
        <w:jc w:val="both"/>
        <w:rPr>
          <w:rFonts w:ascii="Arial" w:eastAsia="Arial" w:hAnsi="Arial" w:cs="Arial"/>
        </w:rPr>
      </w:pPr>
      <w:r w:rsidRPr="001041A8">
        <w:rPr>
          <w:rFonts w:ascii="Arial" w:hAnsi="Arial" w:cs="Arial"/>
        </w:rPr>
        <w:t>A continuación, se presenta el diagrama de casos de uso del sistema de gestión clínica para la clínica veterinaria Club Entre Patitas. Este diagrama permite visualizar de manera estructurada las interacciones entre los actores (usuarios del sistema) y las funcionalidades clave del sistema.</w:t>
      </w:r>
    </w:p>
    <w:p w14:paraId="24EE9A1D" w14:textId="2F3855E5" w:rsidR="005B3258" w:rsidRDefault="005B3258" w:rsidP="005B3258">
      <w:pPr>
        <w:pStyle w:val="Sinespaciado"/>
      </w:pPr>
      <w:bookmarkStart w:id="177" w:name="_Toc201111766"/>
      <w:r>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3</w:t>
      </w:r>
      <w:r w:rsidR="004D7BE2">
        <w:fldChar w:fldCharType="end"/>
      </w:r>
      <w:r>
        <w:t xml:space="preserve"> </w:t>
      </w:r>
      <w:r w:rsidRPr="00F408C2">
        <w:t>Diagrama de casos de uso de gestión de pacientes y ficha clínica</w:t>
      </w:r>
      <w:bookmarkEnd w:id="177"/>
    </w:p>
    <w:p w14:paraId="7FCF032A" w14:textId="77777777" w:rsidR="008E5CFF" w:rsidRPr="00CF76B9" w:rsidRDefault="00BA5FAB" w:rsidP="004556C2">
      <w:pPr>
        <w:spacing w:line="360" w:lineRule="auto"/>
        <w:ind w:left="284"/>
        <w:rPr>
          <w:rFonts w:ascii="Arial" w:eastAsia="Arial" w:hAnsi="Arial" w:cs="Arial"/>
        </w:rPr>
      </w:pPr>
      <w:r>
        <w:rPr>
          <w:noProof/>
        </w:rPr>
        <w:drawing>
          <wp:inline distT="0" distB="0" distL="0" distR="0" wp14:anchorId="3EB8B39D" wp14:editId="02612E81">
            <wp:extent cx="5439602" cy="4727275"/>
            <wp:effectExtent l="0" t="0" r="889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42000" cy="4729359"/>
                    </a:xfrm>
                    <a:prstGeom prst="rect">
                      <a:avLst/>
                    </a:prstGeom>
                    <a:ln/>
                  </pic:spPr>
                </pic:pic>
              </a:graphicData>
            </a:graphic>
          </wp:inline>
        </w:drawing>
      </w:r>
    </w:p>
    <w:p w14:paraId="43B95E6A" w14:textId="77777777" w:rsidR="008E5CFF" w:rsidRPr="00CF76B9" w:rsidRDefault="008E5CFF" w:rsidP="004556C2">
      <w:pPr>
        <w:spacing w:line="360" w:lineRule="auto"/>
        <w:rPr>
          <w:rFonts w:ascii="Arial" w:eastAsia="Arial" w:hAnsi="Arial" w:cs="Arial"/>
        </w:rPr>
      </w:pPr>
    </w:p>
    <w:p w14:paraId="6927D6D8" w14:textId="377C01F5" w:rsidR="008E5CFF" w:rsidRPr="001041A8" w:rsidRDefault="00BA5FAB" w:rsidP="001041A8">
      <w:pPr>
        <w:spacing w:after="0" w:line="360" w:lineRule="auto"/>
        <w:jc w:val="right"/>
        <w:rPr>
          <w:rFonts w:ascii="Arial" w:eastAsia="Arial" w:hAnsi="Arial" w:cs="Arial"/>
          <w:i/>
        </w:rPr>
      </w:pPr>
      <w:r w:rsidRPr="001041A8">
        <w:rPr>
          <w:rFonts w:ascii="Arial" w:eastAsia="Arial" w:hAnsi="Arial" w:cs="Arial"/>
          <w:i/>
        </w:rPr>
        <w:t xml:space="preserve">Fuente: </w:t>
      </w:r>
      <w:r w:rsidR="70D4643D" w:rsidRPr="001041A8">
        <w:rPr>
          <w:rFonts w:ascii="Arial" w:eastAsia="Arial" w:hAnsi="Arial" w:cs="Arial"/>
          <w:i/>
          <w:iCs/>
        </w:rPr>
        <w:t>Diagrama d</w:t>
      </w:r>
      <w:r w:rsidRPr="001041A8">
        <w:rPr>
          <w:rFonts w:ascii="Arial" w:eastAsia="Arial" w:hAnsi="Arial" w:cs="Arial"/>
          <w:i/>
          <w:iCs/>
        </w:rPr>
        <w:t>esarrollado</w:t>
      </w:r>
      <w:r w:rsidRPr="001041A8">
        <w:rPr>
          <w:rFonts w:ascii="Arial" w:eastAsia="Arial" w:hAnsi="Arial" w:cs="Arial"/>
          <w:i/>
        </w:rPr>
        <w:t xml:space="preserve"> por los estudiantes encargados en este proyecto con fines académicos de la Universidad Andrés Bello como parte del curso Ingeniería de Software I (2025).</w:t>
      </w:r>
    </w:p>
    <w:p w14:paraId="35C243A0" w14:textId="05F066C5" w:rsidR="005B3258" w:rsidRDefault="005B3258" w:rsidP="005E1FCF">
      <w:pPr>
        <w:pStyle w:val="Sinespaciado"/>
      </w:pPr>
      <w:bookmarkStart w:id="178" w:name="_Toc201111767"/>
      <w:r>
        <w:lastRenderedPageBreak/>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4</w:t>
      </w:r>
      <w:r w:rsidR="004D7BE2">
        <w:fldChar w:fldCharType="end"/>
      </w:r>
      <w:r>
        <w:t xml:space="preserve"> </w:t>
      </w:r>
      <w:r w:rsidRPr="00800701">
        <w:t>Diagrama de casos de uso de agendamiento y citas médicas</w:t>
      </w:r>
      <w:bookmarkEnd w:id="178"/>
    </w:p>
    <w:p w14:paraId="386A0D50" w14:textId="72905ACB" w:rsidR="008E5CFF" w:rsidRPr="00CF76B9" w:rsidRDefault="00BA5FAB" w:rsidP="004556C2">
      <w:pPr>
        <w:spacing w:line="360" w:lineRule="auto"/>
        <w:jc w:val="center"/>
        <w:rPr>
          <w:rFonts w:ascii="Arial" w:eastAsia="Arial" w:hAnsi="Arial" w:cs="Arial"/>
        </w:rPr>
      </w:pPr>
      <w:r>
        <w:rPr>
          <w:noProof/>
        </w:rPr>
        <w:drawing>
          <wp:inline distT="0" distB="0" distL="0" distR="0" wp14:anchorId="0796F99E" wp14:editId="386A8111">
            <wp:extent cx="4048125" cy="5293702"/>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048125" cy="5293702"/>
                    </a:xfrm>
                    <a:prstGeom prst="rect">
                      <a:avLst/>
                    </a:prstGeom>
                    <a:ln/>
                  </pic:spPr>
                </pic:pic>
              </a:graphicData>
            </a:graphic>
          </wp:inline>
        </w:drawing>
      </w:r>
    </w:p>
    <w:p w14:paraId="1884403A" w14:textId="785C9301" w:rsidR="40826F35" w:rsidRPr="001041A8" w:rsidRDefault="40826F35" w:rsidP="004556C2">
      <w:pPr>
        <w:spacing w:after="0" w:line="360" w:lineRule="auto"/>
        <w:jc w:val="right"/>
        <w:rPr>
          <w:rFonts w:ascii="Arial" w:eastAsia="Arial" w:hAnsi="Arial" w:cs="Arial"/>
          <w:i/>
        </w:rPr>
      </w:pPr>
      <w:r w:rsidRPr="001041A8">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6A414055" w14:textId="77777777" w:rsidR="008E5CFF" w:rsidRPr="00CF76B9" w:rsidRDefault="008E5CFF" w:rsidP="004556C2">
      <w:pPr>
        <w:spacing w:after="0" w:line="360" w:lineRule="auto"/>
        <w:rPr>
          <w:rFonts w:ascii="Arial" w:eastAsia="Arial" w:hAnsi="Arial" w:cs="Arial"/>
          <w:i/>
          <w:sz w:val="22"/>
          <w:szCs w:val="22"/>
        </w:rPr>
      </w:pPr>
    </w:p>
    <w:p w14:paraId="5901540D" w14:textId="77777777" w:rsidR="005E1FCF" w:rsidRDefault="005E1FCF">
      <w:pPr>
        <w:rPr>
          <w:rFonts w:ascii="Arial" w:hAnsi="Arial"/>
        </w:rPr>
      </w:pPr>
      <w:r>
        <w:br w:type="page"/>
      </w:r>
    </w:p>
    <w:p w14:paraId="17495349" w14:textId="705FFCA6" w:rsidR="005B3258" w:rsidRDefault="005B3258" w:rsidP="005E1FCF">
      <w:pPr>
        <w:pStyle w:val="Sinespaciado"/>
      </w:pPr>
      <w:bookmarkStart w:id="179" w:name="_Toc201111768"/>
      <w:r>
        <w:lastRenderedPageBreak/>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5</w:t>
      </w:r>
      <w:r w:rsidR="004D7BE2">
        <w:fldChar w:fldCharType="end"/>
      </w:r>
      <w:r>
        <w:t xml:space="preserve"> </w:t>
      </w:r>
      <w:r w:rsidRPr="00C7170C">
        <w:t>Diagrama de casos de gestión financiera</w:t>
      </w:r>
      <w:bookmarkEnd w:id="179"/>
    </w:p>
    <w:p w14:paraId="4F67CADD" w14:textId="77777777" w:rsidR="008E5CFF" w:rsidRPr="00CF76B9" w:rsidRDefault="00BA5FAB" w:rsidP="004556C2">
      <w:pPr>
        <w:spacing w:before="360" w:line="360" w:lineRule="auto"/>
        <w:jc w:val="center"/>
        <w:rPr>
          <w:rFonts w:ascii="Arial" w:eastAsia="Arial" w:hAnsi="Arial" w:cs="Arial"/>
        </w:rPr>
      </w:pPr>
      <w:r>
        <w:rPr>
          <w:noProof/>
        </w:rPr>
        <w:drawing>
          <wp:inline distT="0" distB="0" distL="0" distR="0" wp14:anchorId="101AC304" wp14:editId="5EFC6F99">
            <wp:extent cx="3933825" cy="2962275"/>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933825" cy="2962275"/>
                    </a:xfrm>
                    <a:prstGeom prst="rect">
                      <a:avLst/>
                    </a:prstGeom>
                    <a:ln/>
                  </pic:spPr>
                </pic:pic>
              </a:graphicData>
            </a:graphic>
          </wp:inline>
        </w:drawing>
      </w:r>
    </w:p>
    <w:p w14:paraId="5BDE71F3" w14:textId="77777777" w:rsidR="008E5CFF" w:rsidRPr="00CF76B9" w:rsidRDefault="008E5CFF" w:rsidP="004556C2">
      <w:pPr>
        <w:spacing w:line="360" w:lineRule="auto"/>
        <w:jc w:val="center"/>
        <w:rPr>
          <w:rFonts w:ascii="Arial" w:eastAsia="Arial" w:hAnsi="Arial" w:cs="Arial"/>
        </w:rPr>
      </w:pPr>
    </w:p>
    <w:p w14:paraId="6FDA481A" w14:textId="33B994B2" w:rsidR="7ABC7E0F" w:rsidRPr="002841B3" w:rsidRDefault="7ABC7E0F" w:rsidP="004556C2">
      <w:pPr>
        <w:spacing w:after="0" w:line="360" w:lineRule="auto"/>
        <w:jc w:val="right"/>
        <w:rPr>
          <w:rFonts w:ascii="Arial" w:eastAsia="Arial" w:hAnsi="Arial" w:cs="Arial"/>
          <w:i/>
        </w:rPr>
      </w:pPr>
      <w:r w:rsidRPr="002841B3">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794A793A" w14:textId="77777777" w:rsidR="008E5CFF" w:rsidRPr="00CF76B9" w:rsidRDefault="008E5CFF" w:rsidP="004556C2">
      <w:pPr>
        <w:spacing w:after="0" w:line="360" w:lineRule="auto"/>
        <w:jc w:val="right"/>
        <w:rPr>
          <w:rFonts w:ascii="Arial" w:eastAsia="Arial" w:hAnsi="Arial" w:cs="Arial"/>
          <w:i/>
          <w:sz w:val="22"/>
          <w:szCs w:val="22"/>
        </w:rPr>
      </w:pPr>
    </w:p>
    <w:p w14:paraId="39199EC8" w14:textId="77777777" w:rsidR="008E5CFF" w:rsidRPr="00CF76B9" w:rsidRDefault="008E5CFF" w:rsidP="004556C2">
      <w:pPr>
        <w:spacing w:after="0" w:line="360" w:lineRule="auto"/>
        <w:jc w:val="right"/>
        <w:rPr>
          <w:rFonts w:ascii="Arial" w:eastAsia="Arial" w:hAnsi="Arial" w:cs="Arial"/>
          <w:i/>
          <w:sz w:val="22"/>
          <w:szCs w:val="22"/>
        </w:rPr>
      </w:pPr>
    </w:p>
    <w:p w14:paraId="26ED2A1C" w14:textId="77777777" w:rsidR="008E5CFF" w:rsidRPr="00CF76B9" w:rsidRDefault="008E5CFF" w:rsidP="004556C2">
      <w:pPr>
        <w:spacing w:after="0" w:line="360" w:lineRule="auto"/>
        <w:jc w:val="right"/>
        <w:rPr>
          <w:rFonts w:ascii="Arial" w:eastAsia="Arial" w:hAnsi="Arial" w:cs="Arial"/>
          <w:i/>
          <w:sz w:val="22"/>
          <w:szCs w:val="22"/>
        </w:rPr>
      </w:pPr>
    </w:p>
    <w:p w14:paraId="73754AA3" w14:textId="77777777" w:rsidR="008E5CFF" w:rsidRPr="00CF76B9" w:rsidRDefault="008E5CFF" w:rsidP="004556C2">
      <w:pPr>
        <w:spacing w:after="0" w:line="360" w:lineRule="auto"/>
        <w:jc w:val="right"/>
        <w:rPr>
          <w:rFonts w:ascii="Arial" w:eastAsia="Arial" w:hAnsi="Arial" w:cs="Arial"/>
          <w:i/>
          <w:sz w:val="22"/>
          <w:szCs w:val="22"/>
        </w:rPr>
      </w:pPr>
    </w:p>
    <w:p w14:paraId="75BD4094" w14:textId="77777777" w:rsidR="008E5CFF" w:rsidRPr="00CF76B9" w:rsidRDefault="008E5CFF" w:rsidP="004556C2">
      <w:pPr>
        <w:spacing w:after="0" w:line="360" w:lineRule="auto"/>
        <w:jc w:val="right"/>
        <w:rPr>
          <w:rFonts w:ascii="Arial" w:eastAsia="Arial" w:hAnsi="Arial" w:cs="Arial"/>
          <w:i/>
          <w:sz w:val="22"/>
          <w:szCs w:val="22"/>
        </w:rPr>
      </w:pPr>
    </w:p>
    <w:p w14:paraId="78636739" w14:textId="77777777" w:rsidR="008E5CFF" w:rsidRPr="00CF76B9" w:rsidRDefault="008E5CFF" w:rsidP="004556C2">
      <w:pPr>
        <w:spacing w:after="0" w:line="360" w:lineRule="auto"/>
        <w:jc w:val="right"/>
        <w:rPr>
          <w:rFonts w:ascii="Arial" w:eastAsia="Arial" w:hAnsi="Arial" w:cs="Arial"/>
          <w:i/>
          <w:sz w:val="22"/>
          <w:szCs w:val="22"/>
        </w:rPr>
      </w:pPr>
    </w:p>
    <w:p w14:paraId="187BE07C" w14:textId="77777777" w:rsidR="008E5CFF" w:rsidRPr="00CF76B9" w:rsidRDefault="008E5CFF" w:rsidP="004556C2">
      <w:pPr>
        <w:spacing w:after="0" w:line="360" w:lineRule="auto"/>
        <w:jc w:val="right"/>
        <w:rPr>
          <w:rFonts w:ascii="Arial" w:eastAsia="Arial" w:hAnsi="Arial" w:cs="Arial"/>
          <w:i/>
          <w:sz w:val="22"/>
          <w:szCs w:val="22"/>
        </w:rPr>
      </w:pPr>
    </w:p>
    <w:p w14:paraId="635FA260" w14:textId="77777777" w:rsidR="008E5CFF" w:rsidRPr="00CF76B9" w:rsidRDefault="008E5CFF" w:rsidP="004556C2">
      <w:pPr>
        <w:spacing w:after="0" w:line="360" w:lineRule="auto"/>
        <w:jc w:val="right"/>
        <w:rPr>
          <w:rFonts w:ascii="Arial" w:eastAsia="Arial" w:hAnsi="Arial" w:cs="Arial"/>
          <w:i/>
          <w:sz w:val="22"/>
          <w:szCs w:val="22"/>
        </w:rPr>
      </w:pPr>
    </w:p>
    <w:p w14:paraId="2976895F" w14:textId="7869B32D" w:rsidR="008E5CFF" w:rsidRPr="00CF76B9" w:rsidRDefault="008E5CFF" w:rsidP="0D55FF57">
      <w:pPr>
        <w:spacing w:before="360" w:after="0" w:line="360" w:lineRule="auto"/>
        <w:jc w:val="right"/>
        <w:rPr>
          <w:rFonts w:ascii="Arial" w:eastAsia="Arial" w:hAnsi="Arial" w:cs="Arial"/>
          <w:i/>
          <w:iCs/>
          <w:sz w:val="22"/>
          <w:szCs w:val="22"/>
        </w:rPr>
      </w:pPr>
    </w:p>
    <w:p w14:paraId="541D007E" w14:textId="77777777" w:rsidR="005E1FCF" w:rsidRDefault="005E1FCF">
      <w:pPr>
        <w:rPr>
          <w:rFonts w:ascii="Arial" w:hAnsi="Arial"/>
        </w:rPr>
      </w:pPr>
      <w:r>
        <w:br w:type="page"/>
      </w:r>
    </w:p>
    <w:p w14:paraId="322B4F83" w14:textId="2C27DAAF" w:rsidR="005B3258" w:rsidRDefault="005B3258" w:rsidP="005E1FCF">
      <w:pPr>
        <w:pStyle w:val="Sinespaciado"/>
      </w:pPr>
      <w:bookmarkStart w:id="180" w:name="_Toc201111769"/>
      <w:r>
        <w:lastRenderedPageBreak/>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6</w:t>
      </w:r>
      <w:r w:rsidR="004D7BE2">
        <w:fldChar w:fldCharType="end"/>
      </w:r>
      <w:r>
        <w:t xml:space="preserve"> </w:t>
      </w:r>
      <w:r w:rsidRPr="00902967">
        <w:t>Diagrama de casos de gestión de usuarios y seguridad</w:t>
      </w:r>
      <w:bookmarkEnd w:id="180"/>
    </w:p>
    <w:p w14:paraId="4380C88B" w14:textId="77777777" w:rsidR="008E5CFF" w:rsidRPr="00CF76B9" w:rsidRDefault="00BA5FAB" w:rsidP="004556C2">
      <w:pPr>
        <w:spacing w:line="360" w:lineRule="auto"/>
        <w:jc w:val="center"/>
        <w:rPr>
          <w:rFonts w:ascii="Arial" w:eastAsia="Arial" w:hAnsi="Arial" w:cs="Arial"/>
        </w:rPr>
      </w:pPr>
      <w:r>
        <w:rPr>
          <w:noProof/>
        </w:rPr>
        <w:drawing>
          <wp:inline distT="0" distB="0" distL="0" distR="0" wp14:anchorId="4D04EA99" wp14:editId="73C5925A">
            <wp:extent cx="5208093" cy="3755065"/>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211731" cy="3757688"/>
                    </a:xfrm>
                    <a:prstGeom prst="rect">
                      <a:avLst/>
                    </a:prstGeom>
                    <a:ln/>
                  </pic:spPr>
                </pic:pic>
              </a:graphicData>
            </a:graphic>
          </wp:inline>
        </w:drawing>
      </w:r>
    </w:p>
    <w:p w14:paraId="199D6176" w14:textId="5A84DC5C" w:rsidR="75D2AB43" w:rsidRPr="002841B3" w:rsidRDefault="75D2AB43" w:rsidP="004556C2">
      <w:pPr>
        <w:spacing w:after="0" w:line="360" w:lineRule="auto"/>
        <w:jc w:val="right"/>
        <w:rPr>
          <w:rFonts w:ascii="Arial" w:eastAsia="Arial" w:hAnsi="Arial" w:cs="Arial"/>
          <w:i/>
        </w:rPr>
      </w:pPr>
      <w:r w:rsidRPr="002841B3">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430E65FB" w14:textId="77777777" w:rsidR="008E5CFF" w:rsidRPr="00CF76B9" w:rsidRDefault="008E5CFF" w:rsidP="004556C2">
      <w:pPr>
        <w:spacing w:after="0" w:line="360" w:lineRule="auto"/>
        <w:rPr>
          <w:rFonts w:ascii="Arial" w:eastAsia="Arial" w:hAnsi="Arial" w:cs="Arial"/>
          <w:i/>
          <w:sz w:val="22"/>
          <w:szCs w:val="22"/>
        </w:rPr>
      </w:pPr>
    </w:p>
    <w:p w14:paraId="1A6B3177" w14:textId="77777777" w:rsidR="008E5CFF" w:rsidRPr="00CF76B9" w:rsidRDefault="008E5CFF" w:rsidP="004556C2">
      <w:pPr>
        <w:spacing w:after="0" w:line="360" w:lineRule="auto"/>
        <w:rPr>
          <w:rFonts w:ascii="Arial" w:eastAsia="Arial" w:hAnsi="Arial" w:cs="Arial"/>
          <w:i/>
          <w:sz w:val="22"/>
          <w:szCs w:val="22"/>
        </w:rPr>
      </w:pPr>
    </w:p>
    <w:p w14:paraId="1D556F8F" w14:textId="77777777" w:rsidR="008E5CFF" w:rsidRPr="00CF76B9" w:rsidRDefault="008E5CFF" w:rsidP="004556C2">
      <w:pPr>
        <w:spacing w:after="0" w:line="360" w:lineRule="auto"/>
        <w:rPr>
          <w:rFonts w:ascii="Arial" w:eastAsia="Arial" w:hAnsi="Arial" w:cs="Arial"/>
          <w:i/>
          <w:sz w:val="22"/>
          <w:szCs w:val="22"/>
        </w:rPr>
      </w:pPr>
    </w:p>
    <w:p w14:paraId="71A585CE" w14:textId="77777777" w:rsidR="008E5CFF" w:rsidRPr="00CF76B9" w:rsidRDefault="008E5CFF" w:rsidP="004556C2">
      <w:pPr>
        <w:spacing w:after="0" w:line="360" w:lineRule="auto"/>
        <w:rPr>
          <w:rFonts w:ascii="Arial" w:eastAsia="Arial" w:hAnsi="Arial" w:cs="Arial"/>
          <w:i/>
          <w:sz w:val="22"/>
          <w:szCs w:val="22"/>
        </w:rPr>
      </w:pPr>
    </w:p>
    <w:p w14:paraId="760B2D43" w14:textId="77777777" w:rsidR="008E5CFF" w:rsidRPr="00CF76B9" w:rsidRDefault="008E5CFF" w:rsidP="004556C2">
      <w:pPr>
        <w:spacing w:after="0" w:line="360" w:lineRule="auto"/>
        <w:rPr>
          <w:rFonts w:ascii="Arial" w:eastAsia="Arial" w:hAnsi="Arial" w:cs="Arial"/>
          <w:i/>
          <w:sz w:val="22"/>
          <w:szCs w:val="22"/>
        </w:rPr>
      </w:pPr>
    </w:p>
    <w:p w14:paraId="25D4663E" w14:textId="77777777" w:rsidR="008E5CFF" w:rsidRPr="00CF76B9" w:rsidRDefault="008E5CFF" w:rsidP="004556C2">
      <w:pPr>
        <w:spacing w:after="0" w:line="360" w:lineRule="auto"/>
        <w:rPr>
          <w:rFonts w:ascii="Arial" w:eastAsia="Arial" w:hAnsi="Arial" w:cs="Arial"/>
          <w:i/>
          <w:sz w:val="22"/>
          <w:szCs w:val="22"/>
        </w:rPr>
      </w:pPr>
    </w:p>
    <w:p w14:paraId="60631896" w14:textId="77777777" w:rsidR="008E5CFF" w:rsidRPr="00CF76B9" w:rsidRDefault="008E5CFF" w:rsidP="004556C2">
      <w:pPr>
        <w:spacing w:after="0" w:line="360" w:lineRule="auto"/>
        <w:rPr>
          <w:rFonts w:ascii="Arial" w:eastAsia="Arial" w:hAnsi="Arial" w:cs="Arial"/>
          <w:i/>
          <w:sz w:val="22"/>
          <w:szCs w:val="22"/>
        </w:rPr>
      </w:pPr>
    </w:p>
    <w:p w14:paraId="54B317F2" w14:textId="77777777" w:rsidR="008E5CFF" w:rsidRPr="00CF76B9" w:rsidRDefault="008E5CFF" w:rsidP="004556C2">
      <w:pPr>
        <w:spacing w:after="0" w:line="360" w:lineRule="auto"/>
        <w:rPr>
          <w:rFonts w:ascii="Arial" w:eastAsia="Arial" w:hAnsi="Arial" w:cs="Arial"/>
          <w:i/>
          <w:sz w:val="22"/>
          <w:szCs w:val="22"/>
        </w:rPr>
      </w:pPr>
    </w:p>
    <w:p w14:paraId="75AA7681" w14:textId="77777777" w:rsidR="008E5CFF" w:rsidRPr="00CF76B9" w:rsidRDefault="008E5CFF" w:rsidP="004556C2">
      <w:pPr>
        <w:spacing w:after="0" w:line="360" w:lineRule="auto"/>
        <w:rPr>
          <w:rFonts w:ascii="Arial" w:eastAsia="Arial" w:hAnsi="Arial" w:cs="Arial"/>
          <w:i/>
          <w:sz w:val="22"/>
          <w:szCs w:val="22"/>
        </w:rPr>
      </w:pPr>
    </w:p>
    <w:p w14:paraId="279119AB" w14:textId="77777777" w:rsidR="008E5CFF" w:rsidRPr="00CF76B9" w:rsidRDefault="008E5CFF" w:rsidP="004556C2">
      <w:pPr>
        <w:spacing w:after="0" w:line="360" w:lineRule="auto"/>
        <w:rPr>
          <w:rFonts w:ascii="Arial" w:eastAsia="Arial" w:hAnsi="Arial" w:cs="Arial"/>
          <w:i/>
          <w:sz w:val="22"/>
          <w:szCs w:val="22"/>
        </w:rPr>
      </w:pPr>
    </w:p>
    <w:p w14:paraId="049270B1" w14:textId="77777777" w:rsidR="008E5CFF" w:rsidRPr="00CF76B9" w:rsidRDefault="008E5CFF" w:rsidP="004556C2">
      <w:pPr>
        <w:spacing w:after="0" w:line="360" w:lineRule="auto"/>
        <w:rPr>
          <w:rFonts w:ascii="Arial" w:eastAsia="Arial" w:hAnsi="Arial" w:cs="Arial"/>
          <w:i/>
          <w:sz w:val="22"/>
          <w:szCs w:val="22"/>
        </w:rPr>
      </w:pPr>
    </w:p>
    <w:p w14:paraId="476C29F6" w14:textId="73D792CF" w:rsidR="008E5CFF" w:rsidRPr="00CF76B9" w:rsidRDefault="008E5CFF" w:rsidP="0D55FF57">
      <w:pPr>
        <w:pStyle w:val="Descripcin"/>
        <w:spacing w:before="360" w:after="0" w:line="360" w:lineRule="auto"/>
        <w:rPr>
          <w:rFonts w:ascii="Arial" w:eastAsia="Arial" w:hAnsi="Arial" w:cs="Arial"/>
          <w:sz w:val="22"/>
          <w:szCs w:val="22"/>
        </w:rPr>
      </w:pPr>
    </w:p>
    <w:p w14:paraId="28E05FFE" w14:textId="58DCB547" w:rsidR="005B3258" w:rsidRDefault="005B3258" w:rsidP="005E1FCF">
      <w:pPr>
        <w:pStyle w:val="Sinespaciado"/>
      </w:pPr>
      <w:bookmarkStart w:id="181" w:name="_Toc201111770"/>
      <w:r>
        <w:lastRenderedPageBreak/>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7</w:t>
      </w:r>
      <w:r w:rsidR="004D7BE2">
        <w:fldChar w:fldCharType="end"/>
      </w:r>
      <w:r>
        <w:t xml:space="preserve"> </w:t>
      </w:r>
      <w:r w:rsidRPr="00BB75A6">
        <w:t>Diagrama de casos de comunicación y mensajería</w:t>
      </w:r>
      <w:bookmarkEnd w:id="181"/>
    </w:p>
    <w:p w14:paraId="1B929CB2" w14:textId="77777777" w:rsidR="008E5CFF" w:rsidRPr="00CF76B9" w:rsidRDefault="00BA5FAB" w:rsidP="004556C2">
      <w:pPr>
        <w:spacing w:before="360" w:line="360" w:lineRule="auto"/>
        <w:jc w:val="center"/>
        <w:rPr>
          <w:rFonts w:ascii="Arial" w:eastAsia="Arial" w:hAnsi="Arial" w:cs="Arial"/>
        </w:rPr>
      </w:pPr>
      <w:r>
        <w:rPr>
          <w:noProof/>
        </w:rPr>
        <w:drawing>
          <wp:inline distT="0" distB="0" distL="0" distR="0" wp14:anchorId="75AE8CA1" wp14:editId="68F97526">
            <wp:extent cx="5029200" cy="5162550"/>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029200" cy="5162550"/>
                    </a:xfrm>
                    <a:prstGeom prst="rect">
                      <a:avLst/>
                    </a:prstGeom>
                    <a:ln/>
                  </pic:spPr>
                </pic:pic>
              </a:graphicData>
            </a:graphic>
          </wp:inline>
        </w:drawing>
      </w:r>
    </w:p>
    <w:p w14:paraId="62921E0C" w14:textId="77777777" w:rsidR="008E5CFF" w:rsidRPr="00CF76B9" w:rsidRDefault="008E5CFF" w:rsidP="004556C2">
      <w:pPr>
        <w:spacing w:line="360" w:lineRule="auto"/>
        <w:rPr>
          <w:rFonts w:ascii="Arial" w:eastAsia="Arial" w:hAnsi="Arial" w:cs="Arial"/>
        </w:rPr>
      </w:pPr>
    </w:p>
    <w:p w14:paraId="71D57EEE" w14:textId="112B43AF" w:rsidR="1FFEDC4C" w:rsidRPr="002841B3" w:rsidRDefault="1FFEDC4C" w:rsidP="004556C2">
      <w:pPr>
        <w:spacing w:after="0" w:line="360" w:lineRule="auto"/>
        <w:jc w:val="right"/>
        <w:rPr>
          <w:rFonts w:ascii="Arial" w:eastAsia="Arial" w:hAnsi="Arial" w:cs="Arial"/>
          <w:i/>
        </w:rPr>
      </w:pPr>
      <w:r w:rsidRPr="002841B3">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440F8502" w14:textId="77777777" w:rsidR="008E5CFF" w:rsidRPr="00CF76B9" w:rsidRDefault="008E5CFF" w:rsidP="004556C2">
      <w:pPr>
        <w:spacing w:after="0" w:line="360" w:lineRule="auto"/>
        <w:jc w:val="right"/>
        <w:rPr>
          <w:rFonts w:ascii="Arial" w:eastAsia="Arial" w:hAnsi="Arial" w:cs="Arial"/>
          <w:i/>
          <w:sz w:val="22"/>
          <w:szCs w:val="22"/>
        </w:rPr>
      </w:pPr>
    </w:p>
    <w:p w14:paraId="226E78C4" w14:textId="77777777" w:rsidR="008E5CFF" w:rsidRPr="00CF76B9" w:rsidRDefault="008E5CFF" w:rsidP="004556C2">
      <w:pPr>
        <w:spacing w:after="0" w:line="360" w:lineRule="auto"/>
        <w:jc w:val="right"/>
        <w:rPr>
          <w:rFonts w:ascii="Arial" w:eastAsia="Arial" w:hAnsi="Arial" w:cs="Arial"/>
          <w:i/>
          <w:sz w:val="22"/>
          <w:szCs w:val="22"/>
        </w:rPr>
      </w:pPr>
    </w:p>
    <w:p w14:paraId="031BC548" w14:textId="77777777" w:rsidR="008E5CFF" w:rsidRPr="00CF76B9" w:rsidRDefault="008E5CFF" w:rsidP="004556C2">
      <w:pPr>
        <w:spacing w:after="0" w:line="360" w:lineRule="auto"/>
        <w:jc w:val="right"/>
        <w:rPr>
          <w:rFonts w:ascii="Arial" w:eastAsia="Arial" w:hAnsi="Arial" w:cs="Arial"/>
          <w:i/>
          <w:sz w:val="22"/>
          <w:szCs w:val="22"/>
        </w:rPr>
      </w:pPr>
    </w:p>
    <w:p w14:paraId="7CD3C90A" w14:textId="14C96625" w:rsidR="008E5CFF" w:rsidRPr="00CF76B9" w:rsidRDefault="008E5CFF" w:rsidP="0D55FF57">
      <w:pPr>
        <w:spacing w:before="360" w:after="0" w:line="360" w:lineRule="auto"/>
        <w:jc w:val="right"/>
        <w:rPr>
          <w:rFonts w:ascii="Arial" w:eastAsia="Arial" w:hAnsi="Arial" w:cs="Arial"/>
          <w:i/>
          <w:iCs/>
          <w:sz w:val="22"/>
          <w:szCs w:val="22"/>
        </w:rPr>
      </w:pPr>
    </w:p>
    <w:p w14:paraId="5C128B3A" w14:textId="38326F81" w:rsidR="005B3258" w:rsidRDefault="005B3258" w:rsidP="005E1FCF">
      <w:pPr>
        <w:pStyle w:val="Sinespaciado"/>
      </w:pPr>
      <w:bookmarkStart w:id="182" w:name="_Toc201111771"/>
      <w:r>
        <w:lastRenderedPageBreak/>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8</w:t>
      </w:r>
      <w:r w:rsidR="004D7BE2">
        <w:fldChar w:fldCharType="end"/>
      </w:r>
      <w:r>
        <w:t xml:space="preserve"> </w:t>
      </w:r>
      <w:r w:rsidRPr="00686F40">
        <w:t>Diagrama de casos de documentos, recetas y exportaciones</w:t>
      </w:r>
      <w:bookmarkEnd w:id="182"/>
    </w:p>
    <w:p w14:paraId="63D48462" w14:textId="77777777" w:rsidR="008E5CFF" w:rsidRPr="00CF76B9" w:rsidRDefault="00BA5FAB" w:rsidP="004556C2">
      <w:pPr>
        <w:spacing w:line="360" w:lineRule="auto"/>
        <w:jc w:val="center"/>
        <w:rPr>
          <w:rFonts w:ascii="Arial" w:eastAsia="Arial" w:hAnsi="Arial" w:cs="Arial"/>
        </w:rPr>
      </w:pPr>
      <w:r>
        <w:rPr>
          <w:noProof/>
        </w:rPr>
        <w:drawing>
          <wp:inline distT="0" distB="0" distL="0" distR="0" wp14:anchorId="2F59403E" wp14:editId="03E71455">
            <wp:extent cx="5612130" cy="4089400"/>
            <wp:effectExtent l="0" t="0" r="0" b="0"/>
            <wp:docPr id="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612130" cy="4089400"/>
                    </a:xfrm>
                    <a:prstGeom prst="rect">
                      <a:avLst/>
                    </a:prstGeom>
                    <a:ln/>
                  </pic:spPr>
                </pic:pic>
              </a:graphicData>
            </a:graphic>
          </wp:inline>
        </w:drawing>
      </w:r>
    </w:p>
    <w:p w14:paraId="6AE79843" w14:textId="176A2BE7" w:rsidR="008E5CFF" w:rsidRPr="002841B3" w:rsidRDefault="00BA5FAB" w:rsidP="004556C2">
      <w:pPr>
        <w:spacing w:after="0" w:line="360" w:lineRule="auto"/>
        <w:jc w:val="right"/>
        <w:rPr>
          <w:rFonts w:ascii="Arial" w:eastAsia="Arial" w:hAnsi="Arial" w:cs="Arial"/>
          <w:i/>
        </w:rPr>
      </w:pPr>
      <w:r w:rsidRPr="002841B3">
        <w:rPr>
          <w:rFonts w:ascii="Arial" w:eastAsia="Arial" w:hAnsi="Arial" w:cs="Arial"/>
          <w:i/>
        </w:rPr>
        <w:t xml:space="preserve">Fuente: </w:t>
      </w:r>
      <w:r w:rsidR="27A27DD8" w:rsidRPr="002841B3">
        <w:rPr>
          <w:rFonts w:ascii="Arial" w:eastAsia="Arial" w:hAnsi="Arial" w:cs="Arial"/>
          <w:i/>
          <w:iCs/>
        </w:rPr>
        <w:t>Diagrama desarrollado</w:t>
      </w:r>
      <w:r w:rsidRPr="002841B3">
        <w:rPr>
          <w:rFonts w:ascii="Arial" w:eastAsia="Arial" w:hAnsi="Arial" w:cs="Arial"/>
          <w:i/>
        </w:rPr>
        <w:t xml:space="preserve"> por los estudiantes encargados en este proyecto con fines académicos de la Universidad Andrés Bello como parte del curso Ingeniería de Software I (2025).</w:t>
      </w:r>
    </w:p>
    <w:p w14:paraId="51C93B6C" w14:textId="77777777" w:rsidR="008E5CFF" w:rsidRPr="00CF76B9" w:rsidRDefault="008E5CFF" w:rsidP="004556C2">
      <w:pPr>
        <w:spacing w:after="0" w:line="360" w:lineRule="auto"/>
        <w:jc w:val="right"/>
        <w:rPr>
          <w:rFonts w:ascii="Arial" w:eastAsia="Arial" w:hAnsi="Arial" w:cs="Arial"/>
          <w:i/>
          <w:sz w:val="22"/>
          <w:szCs w:val="22"/>
        </w:rPr>
      </w:pPr>
    </w:p>
    <w:p w14:paraId="2FF98C75" w14:textId="77777777" w:rsidR="008E5CFF" w:rsidRPr="00CF76B9" w:rsidRDefault="008E5CFF" w:rsidP="004556C2">
      <w:pPr>
        <w:spacing w:after="0" w:line="360" w:lineRule="auto"/>
        <w:jc w:val="right"/>
        <w:rPr>
          <w:rFonts w:ascii="Arial" w:eastAsia="Arial" w:hAnsi="Arial" w:cs="Arial"/>
          <w:i/>
          <w:sz w:val="22"/>
          <w:szCs w:val="22"/>
        </w:rPr>
      </w:pPr>
    </w:p>
    <w:p w14:paraId="138E1F67" w14:textId="77777777" w:rsidR="008E5CFF" w:rsidRPr="00CF76B9" w:rsidRDefault="008E5CFF" w:rsidP="004556C2">
      <w:pPr>
        <w:spacing w:after="0" w:line="360" w:lineRule="auto"/>
        <w:jc w:val="right"/>
        <w:rPr>
          <w:rFonts w:ascii="Arial" w:eastAsia="Arial" w:hAnsi="Arial" w:cs="Arial"/>
          <w:i/>
          <w:sz w:val="22"/>
          <w:szCs w:val="22"/>
        </w:rPr>
      </w:pPr>
    </w:p>
    <w:p w14:paraId="4E575D0D" w14:textId="77777777" w:rsidR="008E5CFF" w:rsidRPr="00CF76B9" w:rsidRDefault="008E5CFF" w:rsidP="004556C2">
      <w:pPr>
        <w:spacing w:after="0" w:line="360" w:lineRule="auto"/>
        <w:jc w:val="right"/>
        <w:rPr>
          <w:rFonts w:ascii="Arial" w:eastAsia="Arial" w:hAnsi="Arial" w:cs="Arial"/>
          <w:i/>
          <w:sz w:val="22"/>
          <w:szCs w:val="22"/>
        </w:rPr>
      </w:pPr>
    </w:p>
    <w:p w14:paraId="0899A321" w14:textId="77777777" w:rsidR="008E5CFF" w:rsidRPr="00CF76B9" w:rsidRDefault="008E5CFF" w:rsidP="004556C2">
      <w:pPr>
        <w:spacing w:after="0" w:line="360" w:lineRule="auto"/>
        <w:jc w:val="right"/>
        <w:rPr>
          <w:rFonts w:ascii="Arial" w:eastAsia="Arial" w:hAnsi="Arial" w:cs="Arial"/>
          <w:i/>
          <w:sz w:val="22"/>
          <w:szCs w:val="22"/>
        </w:rPr>
      </w:pPr>
    </w:p>
    <w:p w14:paraId="0913CF94" w14:textId="77777777" w:rsidR="008E5CFF" w:rsidRPr="00CF76B9" w:rsidRDefault="008E5CFF" w:rsidP="004556C2">
      <w:pPr>
        <w:spacing w:after="0" w:line="360" w:lineRule="auto"/>
        <w:jc w:val="right"/>
        <w:rPr>
          <w:rFonts w:ascii="Arial" w:eastAsia="Arial" w:hAnsi="Arial" w:cs="Arial"/>
          <w:i/>
          <w:sz w:val="22"/>
          <w:szCs w:val="22"/>
        </w:rPr>
      </w:pPr>
    </w:p>
    <w:p w14:paraId="580F2925" w14:textId="77777777" w:rsidR="008E5CFF" w:rsidRPr="00CF76B9" w:rsidRDefault="008E5CFF" w:rsidP="004556C2">
      <w:pPr>
        <w:spacing w:after="0" w:line="360" w:lineRule="auto"/>
        <w:jc w:val="right"/>
        <w:rPr>
          <w:rFonts w:ascii="Arial" w:eastAsia="Arial" w:hAnsi="Arial" w:cs="Arial"/>
          <w:i/>
          <w:sz w:val="22"/>
          <w:szCs w:val="22"/>
        </w:rPr>
      </w:pPr>
    </w:p>
    <w:p w14:paraId="58AA5C1D" w14:textId="77777777" w:rsidR="008E5CFF" w:rsidRPr="00CF76B9" w:rsidRDefault="008E5CFF" w:rsidP="004556C2">
      <w:pPr>
        <w:spacing w:after="0" w:line="360" w:lineRule="auto"/>
        <w:jc w:val="right"/>
        <w:rPr>
          <w:rFonts w:ascii="Arial" w:eastAsia="Arial" w:hAnsi="Arial" w:cs="Arial"/>
          <w:i/>
          <w:sz w:val="22"/>
          <w:szCs w:val="22"/>
        </w:rPr>
      </w:pPr>
    </w:p>
    <w:p w14:paraId="1A9C9F0D" w14:textId="77777777" w:rsidR="008E5CFF" w:rsidRPr="00CF76B9" w:rsidRDefault="008E5CFF" w:rsidP="004556C2">
      <w:pPr>
        <w:spacing w:after="0" w:line="360" w:lineRule="auto"/>
        <w:jc w:val="right"/>
        <w:rPr>
          <w:rFonts w:ascii="Arial" w:eastAsia="Arial" w:hAnsi="Arial" w:cs="Arial"/>
          <w:i/>
          <w:sz w:val="22"/>
          <w:szCs w:val="22"/>
        </w:rPr>
      </w:pPr>
    </w:p>
    <w:p w14:paraId="058E7963" w14:textId="77777777" w:rsidR="008E5CFF" w:rsidRPr="00CF76B9" w:rsidRDefault="008E5CFF" w:rsidP="004556C2">
      <w:pPr>
        <w:spacing w:after="0" w:line="360" w:lineRule="auto"/>
        <w:jc w:val="right"/>
        <w:rPr>
          <w:rFonts w:ascii="Arial" w:eastAsia="Arial" w:hAnsi="Arial" w:cs="Arial"/>
          <w:i/>
          <w:sz w:val="22"/>
          <w:szCs w:val="22"/>
        </w:rPr>
      </w:pPr>
    </w:p>
    <w:p w14:paraId="637AD9D4" w14:textId="3F1A8C82" w:rsidR="008E5CFF" w:rsidRPr="00CF76B9" w:rsidRDefault="008E5CFF" w:rsidP="0D55FF57">
      <w:pPr>
        <w:spacing w:before="360" w:after="0" w:line="360" w:lineRule="auto"/>
        <w:jc w:val="right"/>
        <w:rPr>
          <w:rFonts w:ascii="Arial" w:eastAsia="Arial" w:hAnsi="Arial" w:cs="Arial"/>
          <w:i/>
          <w:iCs/>
          <w:sz w:val="22"/>
          <w:szCs w:val="22"/>
        </w:rPr>
      </w:pPr>
    </w:p>
    <w:p w14:paraId="095A56CD" w14:textId="7AA1FD51" w:rsidR="005B3258" w:rsidRDefault="005B3258" w:rsidP="005E1FCF">
      <w:pPr>
        <w:pStyle w:val="Sinespaciado"/>
      </w:pPr>
      <w:bookmarkStart w:id="183" w:name="_Toc201111772"/>
      <w:r>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9</w:t>
      </w:r>
      <w:r w:rsidR="004D7BE2">
        <w:fldChar w:fldCharType="end"/>
      </w:r>
      <w:r>
        <w:t xml:space="preserve"> </w:t>
      </w:r>
      <w:r w:rsidRPr="0024508B">
        <w:t>Diagrama de casos de accesos del tutor</w:t>
      </w:r>
      <w:bookmarkEnd w:id="183"/>
    </w:p>
    <w:p w14:paraId="7B038143" w14:textId="77777777" w:rsidR="008E5CFF" w:rsidRPr="00CF76B9" w:rsidRDefault="00BA5FAB" w:rsidP="004556C2">
      <w:pPr>
        <w:spacing w:line="360" w:lineRule="auto"/>
        <w:jc w:val="center"/>
        <w:rPr>
          <w:rFonts w:ascii="Arial" w:eastAsia="Arial" w:hAnsi="Arial" w:cs="Arial"/>
        </w:rPr>
      </w:pPr>
      <w:r>
        <w:rPr>
          <w:noProof/>
        </w:rPr>
        <w:drawing>
          <wp:inline distT="0" distB="0" distL="0" distR="0" wp14:anchorId="0A7290C0" wp14:editId="7E42A1C1">
            <wp:extent cx="3867150" cy="3343275"/>
            <wp:effectExtent l="0" t="0" r="0" b="0"/>
            <wp:docPr id="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867150" cy="3343275"/>
                    </a:xfrm>
                    <a:prstGeom prst="rect">
                      <a:avLst/>
                    </a:prstGeom>
                    <a:ln/>
                  </pic:spPr>
                </pic:pic>
              </a:graphicData>
            </a:graphic>
          </wp:inline>
        </w:drawing>
      </w:r>
    </w:p>
    <w:p w14:paraId="1A5C718B" w14:textId="3F2729FC" w:rsidR="0BE41741" w:rsidRPr="002841B3" w:rsidRDefault="0BE41741" w:rsidP="004556C2">
      <w:pPr>
        <w:spacing w:after="0" w:line="360" w:lineRule="auto"/>
        <w:jc w:val="right"/>
        <w:rPr>
          <w:rFonts w:ascii="Arial" w:eastAsia="Arial" w:hAnsi="Arial" w:cs="Arial"/>
          <w:i/>
        </w:rPr>
      </w:pPr>
      <w:r w:rsidRPr="002841B3">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4AB43D54" w14:textId="77777777" w:rsidR="008E5CFF" w:rsidRPr="00CF76B9" w:rsidRDefault="008E5CFF" w:rsidP="004556C2">
      <w:pPr>
        <w:spacing w:after="0" w:line="360" w:lineRule="auto"/>
        <w:jc w:val="right"/>
        <w:rPr>
          <w:rFonts w:ascii="Arial" w:eastAsia="Arial" w:hAnsi="Arial" w:cs="Arial"/>
          <w:i/>
          <w:sz w:val="22"/>
          <w:szCs w:val="22"/>
        </w:rPr>
      </w:pPr>
    </w:p>
    <w:p w14:paraId="7FA18B0A" w14:textId="77777777" w:rsidR="008E5CFF" w:rsidRPr="00CF76B9" w:rsidRDefault="008E5CFF" w:rsidP="004556C2">
      <w:pPr>
        <w:spacing w:after="0" w:line="360" w:lineRule="auto"/>
        <w:jc w:val="right"/>
        <w:rPr>
          <w:rFonts w:ascii="Arial" w:eastAsia="Arial" w:hAnsi="Arial" w:cs="Arial"/>
          <w:i/>
          <w:sz w:val="22"/>
          <w:szCs w:val="22"/>
        </w:rPr>
      </w:pPr>
    </w:p>
    <w:p w14:paraId="7360026E" w14:textId="77777777" w:rsidR="008E5CFF" w:rsidRPr="00CF76B9" w:rsidRDefault="008E5CFF" w:rsidP="004556C2">
      <w:pPr>
        <w:spacing w:after="0" w:line="360" w:lineRule="auto"/>
        <w:jc w:val="right"/>
        <w:rPr>
          <w:rFonts w:ascii="Arial" w:eastAsia="Arial" w:hAnsi="Arial" w:cs="Arial"/>
          <w:i/>
          <w:sz w:val="22"/>
          <w:szCs w:val="22"/>
        </w:rPr>
      </w:pPr>
    </w:p>
    <w:p w14:paraId="454A2348" w14:textId="77777777" w:rsidR="008E5CFF" w:rsidRPr="00CF76B9" w:rsidRDefault="008E5CFF" w:rsidP="004556C2">
      <w:pPr>
        <w:spacing w:after="0" w:line="360" w:lineRule="auto"/>
        <w:jc w:val="right"/>
        <w:rPr>
          <w:rFonts w:ascii="Arial" w:eastAsia="Arial" w:hAnsi="Arial" w:cs="Arial"/>
          <w:i/>
          <w:sz w:val="22"/>
          <w:szCs w:val="22"/>
        </w:rPr>
      </w:pPr>
    </w:p>
    <w:p w14:paraId="48385B98" w14:textId="77777777" w:rsidR="008E5CFF" w:rsidRPr="00CF76B9" w:rsidRDefault="008E5CFF" w:rsidP="004556C2">
      <w:pPr>
        <w:spacing w:after="0" w:line="360" w:lineRule="auto"/>
        <w:jc w:val="right"/>
        <w:rPr>
          <w:rFonts w:ascii="Arial" w:eastAsia="Arial" w:hAnsi="Arial" w:cs="Arial"/>
          <w:i/>
          <w:sz w:val="22"/>
          <w:szCs w:val="22"/>
        </w:rPr>
      </w:pPr>
    </w:p>
    <w:p w14:paraId="351EB946" w14:textId="77777777" w:rsidR="008E5CFF" w:rsidRPr="00CF76B9" w:rsidRDefault="008E5CFF" w:rsidP="004556C2">
      <w:pPr>
        <w:spacing w:after="0" w:line="360" w:lineRule="auto"/>
        <w:jc w:val="right"/>
        <w:rPr>
          <w:rFonts w:ascii="Arial" w:eastAsia="Arial" w:hAnsi="Arial" w:cs="Arial"/>
          <w:i/>
          <w:sz w:val="22"/>
          <w:szCs w:val="22"/>
        </w:rPr>
      </w:pPr>
    </w:p>
    <w:p w14:paraId="76B69136" w14:textId="77777777" w:rsidR="008E5CFF" w:rsidRPr="00CF76B9" w:rsidRDefault="008E5CFF" w:rsidP="004556C2">
      <w:pPr>
        <w:spacing w:after="0" w:line="360" w:lineRule="auto"/>
        <w:jc w:val="right"/>
        <w:rPr>
          <w:rFonts w:ascii="Arial" w:eastAsia="Arial" w:hAnsi="Arial" w:cs="Arial"/>
          <w:i/>
          <w:sz w:val="22"/>
          <w:szCs w:val="22"/>
        </w:rPr>
      </w:pPr>
    </w:p>
    <w:p w14:paraId="54EDBC34" w14:textId="77777777" w:rsidR="008E5CFF" w:rsidRPr="00CF76B9" w:rsidRDefault="008E5CFF" w:rsidP="004556C2">
      <w:pPr>
        <w:spacing w:after="0" w:line="360" w:lineRule="auto"/>
        <w:jc w:val="right"/>
        <w:rPr>
          <w:rFonts w:ascii="Arial" w:eastAsia="Arial" w:hAnsi="Arial" w:cs="Arial"/>
          <w:i/>
          <w:sz w:val="22"/>
          <w:szCs w:val="22"/>
        </w:rPr>
      </w:pPr>
    </w:p>
    <w:p w14:paraId="3F59ECD5" w14:textId="77777777" w:rsidR="008E5CFF" w:rsidRPr="00CF76B9" w:rsidRDefault="008E5CFF" w:rsidP="004556C2">
      <w:pPr>
        <w:spacing w:after="0" w:line="360" w:lineRule="auto"/>
        <w:jc w:val="right"/>
        <w:rPr>
          <w:rFonts w:ascii="Arial" w:eastAsia="Arial" w:hAnsi="Arial" w:cs="Arial"/>
          <w:i/>
          <w:sz w:val="22"/>
          <w:szCs w:val="22"/>
        </w:rPr>
      </w:pPr>
    </w:p>
    <w:p w14:paraId="77DF8E54" w14:textId="77777777" w:rsidR="008E5CFF" w:rsidRPr="00CF76B9" w:rsidRDefault="008E5CFF" w:rsidP="004556C2">
      <w:pPr>
        <w:spacing w:after="0" w:line="360" w:lineRule="auto"/>
        <w:jc w:val="right"/>
        <w:rPr>
          <w:rFonts w:ascii="Arial" w:eastAsia="Arial" w:hAnsi="Arial" w:cs="Arial"/>
          <w:i/>
          <w:sz w:val="22"/>
          <w:szCs w:val="22"/>
        </w:rPr>
      </w:pPr>
    </w:p>
    <w:p w14:paraId="56641C62" w14:textId="77777777" w:rsidR="008E5CFF" w:rsidRPr="00CF76B9" w:rsidRDefault="008E5CFF" w:rsidP="004556C2">
      <w:pPr>
        <w:spacing w:after="0" w:line="360" w:lineRule="auto"/>
        <w:jc w:val="right"/>
        <w:rPr>
          <w:rFonts w:ascii="Arial" w:eastAsia="Arial" w:hAnsi="Arial" w:cs="Arial"/>
          <w:i/>
          <w:sz w:val="22"/>
          <w:szCs w:val="22"/>
        </w:rPr>
      </w:pPr>
    </w:p>
    <w:p w14:paraId="59A1BCC8" w14:textId="77777777" w:rsidR="008E5CFF" w:rsidRPr="00CF76B9" w:rsidRDefault="008E5CFF" w:rsidP="004556C2">
      <w:pPr>
        <w:spacing w:after="0" w:line="360" w:lineRule="auto"/>
        <w:jc w:val="right"/>
        <w:rPr>
          <w:rFonts w:ascii="Arial" w:eastAsia="Arial" w:hAnsi="Arial" w:cs="Arial"/>
          <w:i/>
          <w:sz w:val="22"/>
          <w:szCs w:val="22"/>
        </w:rPr>
      </w:pPr>
    </w:p>
    <w:p w14:paraId="2CD4350D" w14:textId="77777777" w:rsidR="008E5CFF" w:rsidRPr="00CF76B9" w:rsidRDefault="008E5CFF" w:rsidP="004556C2">
      <w:pPr>
        <w:spacing w:after="0" w:line="360" w:lineRule="auto"/>
        <w:jc w:val="right"/>
        <w:rPr>
          <w:rFonts w:ascii="Arial" w:eastAsia="Arial" w:hAnsi="Arial" w:cs="Arial"/>
          <w:i/>
          <w:sz w:val="22"/>
          <w:szCs w:val="22"/>
        </w:rPr>
      </w:pPr>
    </w:p>
    <w:p w14:paraId="28B22124" w14:textId="68028E10" w:rsidR="008E5CFF" w:rsidRPr="00CF76B9" w:rsidRDefault="008E5CFF" w:rsidP="0D55FF57">
      <w:pPr>
        <w:spacing w:before="360" w:after="0" w:line="360" w:lineRule="auto"/>
        <w:jc w:val="right"/>
        <w:rPr>
          <w:rFonts w:ascii="Arial" w:eastAsia="Arial" w:hAnsi="Arial" w:cs="Arial"/>
          <w:i/>
          <w:iCs/>
          <w:sz w:val="22"/>
          <w:szCs w:val="22"/>
        </w:rPr>
      </w:pPr>
    </w:p>
    <w:p w14:paraId="6846FF33" w14:textId="16B0D137" w:rsidR="005B3258" w:rsidRDefault="005B3258" w:rsidP="005E1FCF">
      <w:pPr>
        <w:pStyle w:val="Sinespaciado"/>
      </w:pPr>
      <w:bookmarkStart w:id="184" w:name="_Toc201111773"/>
      <w:r>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10</w:t>
      </w:r>
      <w:r w:rsidR="004D7BE2">
        <w:fldChar w:fldCharType="end"/>
      </w:r>
      <w:r>
        <w:t xml:space="preserve"> </w:t>
      </w:r>
      <w:r w:rsidRPr="00B31300">
        <w:t>Diagrama de casos de configuraciones generales</w:t>
      </w:r>
      <w:bookmarkEnd w:id="184"/>
    </w:p>
    <w:p w14:paraId="54AE30AD" w14:textId="77777777" w:rsidR="008E5CFF" w:rsidRPr="00CF76B9" w:rsidRDefault="00BA5FAB" w:rsidP="004556C2">
      <w:pPr>
        <w:spacing w:before="360" w:line="360" w:lineRule="auto"/>
        <w:jc w:val="center"/>
        <w:rPr>
          <w:rFonts w:ascii="Arial" w:eastAsia="Arial" w:hAnsi="Arial" w:cs="Arial"/>
        </w:rPr>
      </w:pPr>
      <w:r>
        <w:rPr>
          <w:noProof/>
        </w:rPr>
        <w:drawing>
          <wp:inline distT="0" distB="0" distL="0" distR="0" wp14:anchorId="5762BEA2" wp14:editId="6CAF64F0">
            <wp:extent cx="5019675" cy="4543425"/>
            <wp:effectExtent l="0" t="0" r="0" b="0"/>
            <wp:docPr id="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019675" cy="4543425"/>
                    </a:xfrm>
                    <a:prstGeom prst="rect">
                      <a:avLst/>
                    </a:prstGeom>
                    <a:ln/>
                  </pic:spPr>
                </pic:pic>
              </a:graphicData>
            </a:graphic>
          </wp:inline>
        </w:drawing>
      </w:r>
    </w:p>
    <w:p w14:paraId="398E4B71" w14:textId="77777777" w:rsidR="008E5CFF" w:rsidRPr="00CF76B9" w:rsidRDefault="008E5CFF" w:rsidP="004556C2">
      <w:pPr>
        <w:spacing w:line="360" w:lineRule="auto"/>
        <w:rPr>
          <w:rFonts w:ascii="Arial" w:eastAsia="Arial" w:hAnsi="Arial" w:cs="Arial"/>
        </w:rPr>
      </w:pPr>
    </w:p>
    <w:p w14:paraId="292421E9" w14:textId="5B0B785C" w:rsidR="2263FB17" w:rsidRPr="002841B3" w:rsidRDefault="2263FB17" w:rsidP="004556C2">
      <w:pPr>
        <w:spacing w:after="0" w:line="360" w:lineRule="auto"/>
        <w:jc w:val="right"/>
        <w:rPr>
          <w:rFonts w:ascii="Arial" w:eastAsia="Arial" w:hAnsi="Arial" w:cs="Arial"/>
          <w:i/>
        </w:rPr>
      </w:pPr>
      <w:r w:rsidRPr="002841B3">
        <w:rPr>
          <w:rFonts w:ascii="Arial" w:eastAsia="Arial" w:hAnsi="Arial" w:cs="Arial"/>
          <w:i/>
          <w:iCs/>
        </w:rPr>
        <w:t>Fuente: Diagrama desarrollado por los estudiantes encargados en este proyecto con fines académicos de la Universidad Andrés Bello como parte del curso Ingeniería de Software I (2025).</w:t>
      </w:r>
    </w:p>
    <w:p w14:paraId="145E00C7" w14:textId="77777777" w:rsidR="008E5CFF" w:rsidRPr="00CF76B9" w:rsidRDefault="008E5CFF" w:rsidP="004556C2">
      <w:pPr>
        <w:spacing w:after="0" w:line="360" w:lineRule="auto"/>
        <w:jc w:val="right"/>
        <w:rPr>
          <w:rFonts w:ascii="Arial" w:eastAsia="Arial" w:hAnsi="Arial" w:cs="Arial"/>
          <w:i/>
          <w:sz w:val="22"/>
          <w:szCs w:val="22"/>
        </w:rPr>
      </w:pPr>
    </w:p>
    <w:p w14:paraId="75509533" w14:textId="77777777" w:rsidR="008E5CFF" w:rsidRPr="00CF76B9" w:rsidRDefault="008E5CFF" w:rsidP="004556C2">
      <w:pPr>
        <w:spacing w:after="0" w:line="360" w:lineRule="auto"/>
        <w:jc w:val="right"/>
        <w:rPr>
          <w:rFonts w:ascii="Arial" w:eastAsia="Arial" w:hAnsi="Arial" w:cs="Arial"/>
          <w:i/>
          <w:sz w:val="22"/>
          <w:szCs w:val="22"/>
        </w:rPr>
      </w:pPr>
    </w:p>
    <w:p w14:paraId="2F78CD99" w14:textId="77777777" w:rsidR="008E5CFF" w:rsidRPr="00CF76B9" w:rsidRDefault="008E5CFF" w:rsidP="004556C2">
      <w:pPr>
        <w:spacing w:after="0" w:line="360" w:lineRule="auto"/>
        <w:jc w:val="right"/>
        <w:rPr>
          <w:rFonts w:ascii="Arial" w:eastAsia="Arial" w:hAnsi="Arial" w:cs="Arial"/>
          <w:i/>
          <w:sz w:val="22"/>
          <w:szCs w:val="22"/>
        </w:rPr>
      </w:pPr>
    </w:p>
    <w:p w14:paraId="48743B07" w14:textId="77777777" w:rsidR="008E5CFF" w:rsidRPr="00CF76B9" w:rsidRDefault="008E5CFF" w:rsidP="004556C2">
      <w:pPr>
        <w:spacing w:after="0" w:line="360" w:lineRule="auto"/>
        <w:jc w:val="right"/>
        <w:rPr>
          <w:rFonts w:ascii="Arial" w:eastAsia="Arial" w:hAnsi="Arial" w:cs="Arial"/>
          <w:i/>
          <w:sz w:val="22"/>
          <w:szCs w:val="22"/>
        </w:rPr>
      </w:pPr>
    </w:p>
    <w:p w14:paraId="2E094A38" w14:textId="77777777" w:rsidR="008E5CFF" w:rsidRPr="00CF76B9" w:rsidRDefault="008E5CFF" w:rsidP="004556C2">
      <w:pPr>
        <w:spacing w:after="0" w:line="360" w:lineRule="auto"/>
        <w:jc w:val="right"/>
        <w:rPr>
          <w:rFonts w:ascii="Arial" w:eastAsia="Arial" w:hAnsi="Arial" w:cs="Arial"/>
          <w:i/>
          <w:sz w:val="22"/>
          <w:szCs w:val="22"/>
        </w:rPr>
      </w:pPr>
    </w:p>
    <w:p w14:paraId="10F227CE" w14:textId="2B812978" w:rsidR="008E5CFF" w:rsidRPr="00CF76B9" w:rsidRDefault="008E5CFF" w:rsidP="0D55FF57">
      <w:pPr>
        <w:spacing w:before="360" w:after="0" w:line="360" w:lineRule="auto"/>
        <w:jc w:val="right"/>
        <w:rPr>
          <w:rFonts w:ascii="Arial" w:eastAsia="Arial" w:hAnsi="Arial" w:cs="Arial"/>
          <w:i/>
          <w:iCs/>
          <w:sz w:val="22"/>
          <w:szCs w:val="22"/>
        </w:rPr>
      </w:pPr>
    </w:p>
    <w:p w14:paraId="12635524" w14:textId="1D4B4B78" w:rsidR="005B3258" w:rsidRDefault="005B3258" w:rsidP="005E1FCF">
      <w:pPr>
        <w:pStyle w:val="Sinespaciado"/>
      </w:pPr>
      <w:bookmarkStart w:id="185" w:name="_Toc201111774"/>
      <w:r>
        <w:t xml:space="preserve">Figura </w:t>
      </w:r>
      <w:r w:rsidR="004D7BE2">
        <w:fldChar w:fldCharType="begin"/>
      </w:r>
      <w:r w:rsidR="004D7BE2">
        <w:instrText xml:space="preserve"> STYLEREF 1 \s </w:instrText>
      </w:r>
      <w:r w:rsidR="004D7BE2">
        <w:fldChar w:fldCharType="separate"/>
      </w:r>
      <w:r w:rsidR="004D7BE2">
        <w:rPr>
          <w:noProof/>
        </w:rPr>
        <w:t>5</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11</w:t>
      </w:r>
      <w:r w:rsidR="004D7BE2">
        <w:fldChar w:fldCharType="end"/>
      </w:r>
      <w:r>
        <w:t xml:space="preserve"> </w:t>
      </w:r>
      <w:r w:rsidRPr="00895CBC">
        <w:t>Matriz Casos de Usos versus Requerimientos Funcionales</w:t>
      </w:r>
      <w:bookmarkEnd w:id="185"/>
    </w:p>
    <w:p w14:paraId="34EDC6E7" w14:textId="77777777" w:rsidR="008E5CFF" w:rsidRPr="00CF76B9" w:rsidRDefault="00BA5FAB" w:rsidP="004556C2">
      <w:pPr>
        <w:spacing w:before="360" w:line="360" w:lineRule="auto"/>
        <w:jc w:val="both"/>
        <w:rPr>
          <w:rFonts w:ascii="Arial" w:eastAsia="Arial" w:hAnsi="Arial" w:cs="Arial"/>
        </w:rPr>
      </w:pPr>
      <w:r>
        <w:rPr>
          <w:noProof/>
        </w:rPr>
        <w:drawing>
          <wp:inline distT="0" distB="0" distL="0" distR="0" wp14:anchorId="3F3405D8" wp14:editId="5D308764">
            <wp:extent cx="6368841" cy="3419169"/>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2435" t="4955" b="5479"/>
                    <a:stretch>
                      <a:fillRect/>
                    </a:stretch>
                  </pic:blipFill>
                  <pic:spPr>
                    <a:xfrm>
                      <a:off x="0" y="0"/>
                      <a:ext cx="6368841" cy="3419169"/>
                    </a:xfrm>
                    <a:prstGeom prst="rect">
                      <a:avLst/>
                    </a:prstGeom>
                    <a:ln/>
                  </pic:spPr>
                </pic:pic>
              </a:graphicData>
            </a:graphic>
          </wp:inline>
        </w:drawing>
      </w:r>
    </w:p>
    <w:p w14:paraId="20F4672F" w14:textId="77777777" w:rsidR="008E5CFF" w:rsidRPr="00CF76B9" w:rsidRDefault="008E5CFF" w:rsidP="004556C2">
      <w:pPr>
        <w:spacing w:after="0" w:line="360" w:lineRule="auto"/>
        <w:jc w:val="right"/>
        <w:rPr>
          <w:rFonts w:ascii="Arial" w:eastAsia="Arial" w:hAnsi="Arial" w:cs="Arial"/>
          <w:i/>
          <w:sz w:val="22"/>
          <w:szCs w:val="22"/>
        </w:rPr>
      </w:pPr>
    </w:p>
    <w:p w14:paraId="5B2732B1" w14:textId="45D70CF7" w:rsidR="008E5CFF" w:rsidRPr="002841B3" w:rsidRDefault="00BA5FAB" w:rsidP="004556C2">
      <w:pPr>
        <w:spacing w:after="0" w:line="360" w:lineRule="auto"/>
        <w:jc w:val="right"/>
        <w:rPr>
          <w:rFonts w:ascii="Arial" w:eastAsia="Arial" w:hAnsi="Arial" w:cs="Arial"/>
          <w:i/>
        </w:rPr>
      </w:pPr>
      <w:r w:rsidRPr="002841B3">
        <w:rPr>
          <w:rFonts w:ascii="Arial" w:eastAsia="Arial" w:hAnsi="Arial" w:cs="Arial"/>
          <w:i/>
        </w:rPr>
        <w:t xml:space="preserve">Fuente: </w:t>
      </w:r>
      <w:r w:rsidR="3CCD9297" w:rsidRPr="002841B3">
        <w:rPr>
          <w:rFonts w:ascii="Arial" w:eastAsia="Arial" w:hAnsi="Arial" w:cs="Arial"/>
          <w:i/>
          <w:iCs/>
        </w:rPr>
        <w:t>Matriz de caso de usos d</w:t>
      </w:r>
      <w:r w:rsidRPr="002841B3">
        <w:rPr>
          <w:rFonts w:ascii="Arial" w:eastAsia="Arial" w:hAnsi="Arial" w:cs="Arial"/>
          <w:i/>
          <w:iCs/>
        </w:rPr>
        <w:t>esarrollado</w:t>
      </w:r>
      <w:r w:rsidRPr="002841B3">
        <w:rPr>
          <w:rFonts w:ascii="Arial" w:eastAsia="Arial" w:hAnsi="Arial" w:cs="Arial"/>
          <w:i/>
        </w:rPr>
        <w:t xml:space="preserve"> por los estudiantes encargados en este proyecto con fines académicos de la Universidad Andrés Bello como parte del curso Ingeniería de Software I (2025).</w:t>
      </w:r>
    </w:p>
    <w:p w14:paraId="09D0881F" w14:textId="77777777" w:rsidR="008E5CFF" w:rsidRPr="00CF76B9" w:rsidRDefault="008E5CFF" w:rsidP="004556C2">
      <w:pPr>
        <w:spacing w:after="0" w:line="360" w:lineRule="auto"/>
        <w:jc w:val="right"/>
        <w:rPr>
          <w:rFonts w:ascii="Arial" w:eastAsia="Arial" w:hAnsi="Arial" w:cs="Arial"/>
          <w:i/>
          <w:sz w:val="22"/>
          <w:szCs w:val="22"/>
        </w:rPr>
      </w:pPr>
    </w:p>
    <w:p w14:paraId="2002BC3E" w14:textId="77777777" w:rsidR="008E5CFF" w:rsidRPr="00CF76B9" w:rsidRDefault="008E5CFF" w:rsidP="004556C2">
      <w:pPr>
        <w:spacing w:after="0" w:line="360" w:lineRule="auto"/>
        <w:jc w:val="right"/>
        <w:rPr>
          <w:rFonts w:ascii="Arial" w:eastAsia="Arial" w:hAnsi="Arial" w:cs="Arial"/>
          <w:i/>
          <w:sz w:val="22"/>
          <w:szCs w:val="22"/>
        </w:rPr>
      </w:pPr>
    </w:p>
    <w:p w14:paraId="23FC6C18" w14:textId="77777777" w:rsidR="008E5CFF" w:rsidRDefault="008E5CFF" w:rsidP="004556C2">
      <w:pPr>
        <w:spacing w:after="0" w:line="360" w:lineRule="auto"/>
        <w:jc w:val="right"/>
        <w:rPr>
          <w:rFonts w:ascii="Arial" w:eastAsia="Arial" w:hAnsi="Arial" w:cs="Arial"/>
          <w:i/>
          <w:sz w:val="22"/>
          <w:szCs w:val="22"/>
        </w:rPr>
      </w:pPr>
    </w:p>
    <w:p w14:paraId="48DD6A2B" w14:textId="77777777" w:rsidR="005C644E" w:rsidRDefault="005C644E" w:rsidP="004556C2">
      <w:pPr>
        <w:spacing w:after="0" w:line="360" w:lineRule="auto"/>
        <w:jc w:val="right"/>
        <w:rPr>
          <w:rFonts w:ascii="Arial" w:eastAsia="Arial" w:hAnsi="Arial" w:cs="Arial"/>
          <w:i/>
          <w:sz w:val="22"/>
          <w:szCs w:val="22"/>
        </w:rPr>
      </w:pPr>
    </w:p>
    <w:p w14:paraId="0FED0A19" w14:textId="77777777" w:rsidR="005C644E" w:rsidRDefault="005C644E" w:rsidP="004556C2">
      <w:pPr>
        <w:spacing w:after="0" w:line="360" w:lineRule="auto"/>
        <w:jc w:val="right"/>
        <w:rPr>
          <w:rFonts w:ascii="Arial" w:eastAsia="Arial" w:hAnsi="Arial" w:cs="Arial"/>
          <w:i/>
          <w:sz w:val="22"/>
          <w:szCs w:val="22"/>
        </w:rPr>
      </w:pPr>
    </w:p>
    <w:p w14:paraId="570B14B1" w14:textId="77777777" w:rsidR="005C644E" w:rsidRDefault="005C644E" w:rsidP="004556C2">
      <w:pPr>
        <w:spacing w:after="0" w:line="360" w:lineRule="auto"/>
        <w:jc w:val="right"/>
        <w:rPr>
          <w:rFonts w:ascii="Arial" w:eastAsia="Arial" w:hAnsi="Arial" w:cs="Arial"/>
          <w:i/>
          <w:sz w:val="22"/>
          <w:szCs w:val="22"/>
        </w:rPr>
      </w:pPr>
    </w:p>
    <w:p w14:paraId="430DFFA1" w14:textId="77777777" w:rsidR="005C644E" w:rsidRDefault="005C644E" w:rsidP="004556C2">
      <w:pPr>
        <w:spacing w:after="0" w:line="360" w:lineRule="auto"/>
        <w:jc w:val="right"/>
        <w:rPr>
          <w:rFonts w:ascii="Arial" w:eastAsia="Arial" w:hAnsi="Arial" w:cs="Arial"/>
          <w:i/>
          <w:sz w:val="22"/>
          <w:szCs w:val="22"/>
        </w:rPr>
      </w:pPr>
    </w:p>
    <w:p w14:paraId="2F7481BE" w14:textId="77777777" w:rsidR="005C644E" w:rsidRDefault="005C644E" w:rsidP="004556C2">
      <w:pPr>
        <w:spacing w:after="0" w:line="360" w:lineRule="auto"/>
        <w:jc w:val="right"/>
        <w:rPr>
          <w:rFonts w:ascii="Arial" w:eastAsia="Arial" w:hAnsi="Arial" w:cs="Arial"/>
          <w:i/>
          <w:sz w:val="22"/>
          <w:szCs w:val="22"/>
        </w:rPr>
      </w:pPr>
    </w:p>
    <w:p w14:paraId="1E91D44A" w14:textId="77777777" w:rsidR="005C644E" w:rsidRDefault="005C644E" w:rsidP="004556C2">
      <w:pPr>
        <w:spacing w:after="0" w:line="360" w:lineRule="auto"/>
        <w:jc w:val="right"/>
        <w:rPr>
          <w:rFonts w:ascii="Arial" w:eastAsia="Arial" w:hAnsi="Arial" w:cs="Arial"/>
          <w:i/>
          <w:sz w:val="22"/>
          <w:szCs w:val="22"/>
        </w:rPr>
      </w:pPr>
    </w:p>
    <w:p w14:paraId="25CB98D5" w14:textId="5FF23F1D" w:rsidR="008E5CFF" w:rsidRPr="00CF76B9" w:rsidRDefault="008E5CFF" w:rsidP="0D55FF57">
      <w:pPr>
        <w:spacing w:after="0" w:line="360" w:lineRule="auto"/>
        <w:jc w:val="right"/>
        <w:rPr>
          <w:rFonts w:ascii="Arial" w:eastAsia="Arial" w:hAnsi="Arial" w:cs="Arial"/>
          <w:i/>
          <w:iCs/>
          <w:sz w:val="22"/>
          <w:szCs w:val="22"/>
        </w:rPr>
      </w:pPr>
    </w:p>
    <w:p w14:paraId="0EB2DB21" w14:textId="0C4F270B" w:rsidR="008E5CFF" w:rsidRDefault="55DCC9FE" w:rsidP="005E1FCF">
      <w:pPr>
        <w:pStyle w:val="Ttulo1"/>
        <w:numPr>
          <w:ilvl w:val="0"/>
          <w:numId w:val="50"/>
        </w:numPr>
        <w:spacing w:line="360" w:lineRule="auto"/>
        <w:rPr>
          <w:sz w:val="40"/>
          <w:szCs w:val="40"/>
        </w:rPr>
      </w:pPr>
      <w:bookmarkStart w:id="186" w:name="_Toc197459573"/>
      <w:bookmarkStart w:id="187" w:name="_Toc201111743"/>
      <w:r w:rsidRPr="55DCC9FE">
        <w:rPr>
          <w:sz w:val="40"/>
          <w:szCs w:val="40"/>
        </w:rPr>
        <w:lastRenderedPageBreak/>
        <w:t>Objetivos</w:t>
      </w:r>
      <w:bookmarkEnd w:id="186"/>
      <w:bookmarkEnd w:id="187"/>
    </w:p>
    <w:p w14:paraId="721474E7" w14:textId="3C6DF48D" w:rsidR="004C03B8" w:rsidRPr="004C03B8" w:rsidRDefault="004C03B8" w:rsidP="004C03B8">
      <w:pPr>
        <w:spacing w:line="360" w:lineRule="auto"/>
        <w:rPr>
          <w:rFonts w:ascii="Arial" w:eastAsia="Arial" w:hAnsi="Arial" w:cs="Arial"/>
          <w:highlight w:val="white"/>
        </w:rPr>
      </w:pPr>
      <w:r w:rsidRPr="004C03B8">
        <w:rPr>
          <w:rFonts w:ascii="Arial" w:eastAsia="Arial" w:hAnsi="Arial" w:cs="Arial"/>
          <w:highlight w:val="white"/>
        </w:rPr>
        <w:t>En esta sección se definen los objetivos generales y específicos del sistema de gestión clínica para la clínica veterinaria Club Entre Patitas. Estos objetivos permiten establecer la dirección del desarrollo, delimitando las metas principales del proyecto y desglosando las acciones necesarias para alcanzarlas. A través de estos objetivos, se busca asegurar que el sistema responda efectivamente a las necesidades reales de la organización.</w:t>
      </w:r>
    </w:p>
    <w:p w14:paraId="72680325" w14:textId="137C685D" w:rsidR="00955D51" w:rsidRPr="00955D51" w:rsidRDefault="55DCC9FE" w:rsidP="0081735F">
      <w:pPr>
        <w:pStyle w:val="Ttulo2"/>
        <w:numPr>
          <w:ilvl w:val="0"/>
          <w:numId w:val="0"/>
        </w:numPr>
        <w:ind w:left="1418" w:hanging="720"/>
      </w:pPr>
      <w:bookmarkStart w:id="188" w:name="_Toc197459574"/>
      <w:bookmarkStart w:id="189" w:name="_Toc201111744"/>
      <w:r>
        <w:t>6.1. Objetivo General</w:t>
      </w:r>
      <w:bookmarkEnd w:id="188"/>
      <w:bookmarkEnd w:id="189"/>
    </w:p>
    <w:p w14:paraId="6E056195" w14:textId="0918AABF" w:rsidR="008E5CFF" w:rsidRPr="002841B3" w:rsidRDefault="00BA5FAB" w:rsidP="002841B3">
      <w:pPr>
        <w:spacing w:line="360" w:lineRule="auto"/>
        <w:ind w:left="720"/>
        <w:rPr>
          <w:rFonts w:ascii="Arial" w:eastAsia="Arial" w:hAnsi="Arial" w:cs="Arial"/>
          <w:sz w:val="32"/>
          <w:szCs w:val="32"/>
        </w:rPr>
      </w:pPr>
      <w:bookmarkStart w:id="190" w:name="_Toc197459575"/>
      <w:r w:rsidRPr="51DF19D8">
        <w:rPr>
          <w:rFonts w:ascii="Arial" w:eastAsia="Arial" w:hAnsi="Arial" w:cs="Arial"/>
          <w:highlight w:val="white"/>
        </w:rPr>
        <w:t>Desarrollar un sistema de gestión clínica para mejorar los tiempos de control médico y administrativo en Club Entre Patitas.</w:t>
      </w:r>
      <w:bookmarkEnd w:id="190"/>
    </w:p>
    <w:p w14:paraId="47811FFE" w14:textId="77777777" w:rsidR="00DC702A" w:rsidRDefault="55DCC9FE" w:rsidP="0081735F">
      <w:pPr>
        <w:pStyle w:val="Ttulo2"/>
        <w:numPr>
          <w:ilvl w:val="0"/>
          <w:numId w:val="0"/>
        </w:numPr>
        <w:ind w:left="1418" w:hanging="720"/>
      </w:pPr>
      <w:bookmarkStart w:id="191" w:name="_Toc197459576"/>
      <w:bookmarkStart w:id="192" w:name="_Toc201111745"/>
      <w:r>
        <w:t>6.2. Objetivos Específico</w:t>
      </w:r>
      <w:bookmarkEnd w:id="191"/>
      <w:r w:rsidR="00DC702A">
        <w:t>s</w:t>
      </w:r>
      <w:bookmarkEnd w:id="192"/>
    </w:p>
    <w:p w14:paraId="4A20CA88"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048BE2E6"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700D836A"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6C8B4F35"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10289A5B"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6E008ACF" w14:textId="77777777" w:rsidR="00E33E49" w:rsidRPr="00E33E49" w:rsidRDefault="00E33E49" w:rsidP="00E33E49">
      <w:pPr>
        <w:pStyle w:val="Prrafodelista"/>
        <w:numPr>
          <w:ilvl w:val="0"/>
          <w:numId w:val="47"/>
        </w:numPr>
        <w:spacing w:before="80" w:after="0" w:line="360" w:lineRule="auto"/>
        <w:rPr>
          <w:rFonts w:ascii="Arial" w:eastAsia="Arial" w:hAnsi="Arial" w:cs="Arial"/>
          <w:vanish/>
        </w:rPr>
      </w:pPr>
    </w:p>
    <w:p w14:paraId="387D8D4D" w14:textId="77777777" w:rsidR="00E33E49" w:rsidRPr="00E33E49" w:rsidRDefault="00E33E49" w:rsidP="00E33E49">
      <w:pPr>
        <w:pStyle w:val="Prrafodelista"/>
        <w:numPr>
          <w:ilvl w:val="1"/>
          <w:numId w:val="47"/>
        </w:numPr>
        <w:spacing w:before="80" w:after="0" w:line="360" w:lineRule="auto"/>
        <w:rPr>
          <w:rFonts w:ascii="Arial" w:eastAsia="Arial" w:hAnsi="Arial" w:cs="Arial"/>
          <w:vanish/>
        </w:rPr>
      </w:pPr>
    </w:p>
    <w:p w14:paraId="4DC327A0" w14:textId="77777777" w:rsidR="00E33E49" w:rsidRPr="00E33E49" w:rsidRDefault="00E33E49" w:rsidP="00E33E49">
      <w:pPr>
        <w:pStyle w:val="Prrafodelista"/>
        <w:numPr>
          <w:ilvl w:val="1"/>
          <w:numId w:val="47"/>
        </w:numPr>
        <w:spacing w:before="80" w:after="0" w:line="360" w:lineRule="auto"/>
        <w:rPr>
          <w:rFonts w:ascii="Arial" w:eastAsia="Arial" w:hAnsi="Arial" w:cs="Arial"/>
          <w:vanish/>
        </w:rPr>
      </w:pPr>
    </w:p>
    <w:p w14:paraId="6DE16B59" w14:textId="08A8A91C" w:rsidR="00DC702A" w:rsidRDefault="00DC702A" w:rsidP="00611807">
      <w:pPr>
        <w:pStyle w:val="Prrafodelista"/>
        <w:numPr>
          <w:ilvl w:val="2"/>
          <w:numId w:val="47"/>
        </w:numPr>
        <w:spacing w:before="80" w:after="0" w:line="360" w:lineRule="auto"/>
        <w:ind w:left="2552"/>
        <w:jc w:val="both"/>
        <w:rPr>
          <w:rFonts w:ascii="Arial" w:eastAsia="Arial" w:hAnsi="Arial" w:cs="Arial"/>
        </w:rPr>
      </w:pPr>
      <w:r w:rsidRPr="004B2CF7">
        <w:rPr>
          <w:rFonts w:ascii="Arial" w:eastAsia="Arial" w:hAnsi="Arial" w:cs="Arial"/>
        </w:rPr>
        <w:t>Analizar los procesos actuales.</w:t>
      </w:r>
    </w:p>
    <w:p w14:paraId="7BE01C94"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Implementar módulo de roles.</w:t>
      </w:r>
    </w:p>
    <w:p w14:paraId="5FB565A8"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Registrar tutores y mascotas.</w:t>
      </w:r>
    </w:p>
    <w:p w14:paraId="4D09BCAA"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Gestionar historiales clínicos.</w:t>
      </w:r>
    </w:p>
    <w:p w14:paraId="0997AF69"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Generar documentos digitales.</w:t>
      </w:r>
    </w:p>
    <w:p w14:paraId="1B3106F8"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Automatizar el agendamiento.</w:t>
      </w:r>
    </w:p>
    <w:p w14:paraId="42E517EF"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Controlar el acceso a información.</w:t>
      </w:r>
    </w:p>
    <w:p w14:paraId="69D3FC5F" w14:textId="77777777"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Notificar eventos médicos.</w:t>
      </w:r>
    </w:p>
    <w:p w14:paraId="15E54EC8" w14:textId="19DA1C2B" w:rsidR="00611807" w:rsidRPr="00611807" w:rsidRDefault="00611807" w:rsidP="00611807">
      <w:pPr>
        <w:pStyle w:val="Prrafodelista"/>
        <w:numPr>
          <w:ilvl w:val="2"/>
          <w:numId w:val="47"/>
        </w:numPr>
        <w:spacing w:line="360" w:lineRule="auto"/>
        <w:ind w:left="2552"/>
        <w:jc w:val="both"/>
        <w:rPr>
          <w:rFonts w:ascii="Arial" w:eastAsia="Arial" w:hAnsi="Arial" w:cs="Arial"/>
        </w:rPr>
      </w:pPr>
      <w:r w:rsidRPr="00611807">
        <w:rPr>
          <w:rFonts w:ascii="Arial" w:eastAsia="Arial" w:hAnsi="Arial" w:cs="Arial"/>
        </w:rPr>
        <w:t>Facilitar pagos.</w:t>
      </w:r>
    </w:p>
    <w:p w14:paraId="190C02BC" w14:textId="53C8415D" w:rsidR="008E5CFF" w:rsidRPr="005E1FCF" w:rsidRDefault="005E1FCF" w:rsidP="005E1FCF">
      <w:pPr>
        <w:pStyle w:val="Ttulo1"/>
        <w:numPr>
          <w:ilvl w:val="0"/>
          <w:numId w:val="47"/>
        </w:numPr>
        <w:rPr>
          <w:sz w:val="40"/>
          <w:szCs w:val="40"/>
        </w:rPr>
      </w:pPr>
      <w:bookmarkStart w:id="193" w:name="_Toc197459577"/>
      <w:r>
        <w:rPr>
          <w:sz w:val="40"/>
          <w:szCs w:val="40"/>
        </w:rPr>
        <w:lastRenderedPageBreak/>
        <w:t xml:space="preserve"> </w:t>
      </w:r>
      <w:bookmarkStart w:id="194" w:name="_Toc201111746"/>
      <w:r w:rsidR="55DCC9FE" w:rsidRPr="005E1FCF">
        <w:rPr>
          <w:sz w:val="40"/>
          <w:szCs w:val="40"/>
        </w:rPr>
        <w:t>Apéndice o Anexo</w:t>
      </w:r>
      <w:bookmarkEnd w:id="193"/>
      <w:bookmarkEnd w:id="194"/>
    </w:p>
    <w:p w14:paraId="7CD1A2FC" w14:textId="2A213735" w:rsidR="008E5CFF" w:rsidRPr="003F229E" w:rsidRDefault="55DCC9FE" w:rsidP="0081735F">
      <w:pPr>
        <w:pStyle w:val="Ttulo2"/>
        <w:numPr>
          <w:ilvl w:val="0"/>
          <w:numId w:val="0"/>
        </w:numPr>
        <w:ind w:left="1418" w:hanging="720"/>
      </w:pPr>
      <w:bookmarkStart w:id="195" w:name="_Toc197459578"/>
      <w:bookmarkStart w:id="196" w:name="_Toc201111747"/>
      <w:r>
        <w:t>7.1. Anexo A. Currículum Vitae de los Integrantes</w:t>
      </w:r>
      <w:bookmarkEnd w:id="195"/>
      <w:bookmarkEnd w:id="196"/>
    </w:p>
    <w:p w14:paraId="1166A2B3" w14:textId="11BCB367" w:rsidR="005B3DB1" w:rsidRPr="00BB0E81" w:rsidRDefault="55DCC9FE" w:rsidP="00DC702A">
      <w:pPr>
        <w:pStyle w:val="Ttulo3"/>
        <w:ind w:left="1134" w:firstLine="720"/>
        <w:rPr>
          <w:rFonts w:ascii="Arial" w:eastAsia="Arial" w:hAnsi="Arial" w:cs="Arial"/>
          <w:color w:val="auto"/>
        </w:rPr>
      </w:pPr>
      <w:bookmarkStart w:id="197" w:name="_Toc197459579"/>
      <w:bookmarkStart w:id="198" w:name="_Toc201111748"/>
      <w:r w:rsidRPr="55DCC9FE">
        <w:rPr>
          <w:color w:val="auto"/>
        </w:rPr>
        <w:t>7.1.1.</w:t>
      </w:r>
      <w:r w:rsidR="00DC702A">
        <w:rPr>
          <w:color w:val="auto"/>
        </w:rPr>
        <w:t xml:space="preserve"> </w:t>
      </w:r>
      <w:r w:rsidRPr="55DCC9FE">
        <w:rPr>
          <w:color w:val="auto"/>
        </w:rPr>
        <w:t>Integrante 1: Catalina De La Fuente</w:t>
      </w:r>
      <w:bookmarkEnd w:id="197"/>
      <w:bookmarkEnd w:id="198"/>
    </w:p>
    <w:p w14:paraId="4FFD6F87" w14:textId="4F6631B0" w:rsidR="008E5CFF" w:rsidRDefault="00BA5FAB" w:rsidP="00933332">
      <w:pPr>
        <w:jc w:val="center"/>
        <w:rPr>
          <w:rFonts w:ascii="Arial" w:eastAsia="Arial" w:hAnsi="Arial" w:cs="Arial"/>
        </w:rPr>
      </w:pPr>
      <w:r>
        <w:rPr>
          <w:noProof/>
        </w:rPr>
        <w:drawing>
          <wp:inline distT="0" distB="0" distL="0" distR="0" wp14:anchorId="0B1B703D" wp14:editId="1DCAD087">
            <wp:extent cx="4529880" cy="6400800"/>
            <wp:effectExtent l="0" t="0" r="0" b="0"/>
            <wp:docPr id="1843437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4529880" cy="6400800"/>
                    </a:xfrm>
                    <a:prstGeom prst="rect">
                      <a:avLst/>
                    </a:prstGeom>
                    <a:noFill/>
                    <a:ln>
                      <a:noFill/>
                    </a:ln>
                  </pic:spPr>
                </pic:pic>
              </a:graphicData>
            </a:graphic>
          </wp:inline>
        </w:drawing>
      </w:r>
      <w:bookmarkStart w:id="199" w:name="_heading=h.nljxcaxx2urc"/>
      <w:bookmarkEnd w:id="199"/>
    </w:p>
    <w:p w14:paraId="259F67A0" w14:textId="4C2B0223" w:rsidR="008E5CFF" w:rsidRPr="005B3DB1" w:rsidRDefault="0D55FF57" w:rsidP="00611807">
      <w:pPr>
        <w:pStyle w:val="Ttulo3"/>
        <w:spacing w:line="360" w:lineRule="auto"/>
        <w:ind w:left="480" w:firstLine="1363"/>
        <w:rPr>
          <w:color w:val="auto"/>
        </w:rPr>
      </w:pPr>
      <w:bookmarkStart w:id="200" w:name="_Toc197459580"/>
      <w:bookmarkStart w:id="201" w:name="_Toc201111749"/>
      <w:r w:rsidRPr="0D55FF57">
        <w:rPr>
          <w:color w:val="auto"/>
        </w:rPr>
        <w:lastRenderedPageBreak/>
        <w:t xml:space="preserve">7.1.2. Integrante 2: Whitney Otaegui </w:t>
      </w:r>
      <w:bookmarkEnd w:id="200"/>
      <w:r w:rsidRPr="0D55FF57">
        <w:rPr>
          <w:color w:val="auto"/>
        </w:rPr>
        <w:t>Adrián</w:t>
      </w:r>
      <w:bookmarkStart w:id="202" w:name="_heading=h.vc3bvoitch8q"/>
      <w:bookmarkEnd w:id="202"/>
      <w:bookmarkEnd w:id="201"/>
    </w:p>
    <w:p w14:paraId="2D8BAE17" w14:textId="52D958ED" w:rsidR="005B3DB1" w:rsidRDefault="00BA5FAB" w:rsidP="00933332">
      <w:pPr>
        <w:jc w:val="center"/>
        <w:rPr>
          <w:rFonts w:ascii="Arial" w:eastAsia="Arial" w:hAnsi="Arial" w:cs="Arial"/>
        </w:rPr>
      </w:pPr>
      <w:r>
        <w:rPr>
          <w:noProof/>
        </w:rPr>
        <w:drawing>
          <wp:inline distT="0" distB="0" distL="0" distR="0" wp14:anchorId="2AC9E55F" wp14:editId="68DA0064">
            <wp:extent cx="4522990" cy="6400800"/>
            <wp:effectExtent l="0" t="0" r="0" b="0"/>
            <wp:docPr id="453532291" name="Imagen 1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54215" name="Imagen 11" descr="Texto&#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522990" cy="6400800"/>
                    </a:xfrm>
                    <a:prstGeom prst="rect">
                      <a:avLst/>
                    </a:prstGeom>
                    <a:noFill/>
                    <a:ln>
                      <a:noFill/>
                    </a:ln>
                  </pic:spPr>
                </pic:pic>
              </a:graphicData>
            </a:graphic>
          </wp:inline>
        </w:drawing>
      </w:r>
    </w:p>
    <w:p w14:paraId="12DF17B9" w14:textId="77777777" w:rsidR="00611807" w:rsidRPr="00611807" w:rsidRDefault="00611807" w:rsidP="00611807"/>
    <w:p w14:paraId="6DA3292B" w14:textId="56242BD5" w:rsidR="005B3DB1" w:rsidRPr="005241CC" w:rsidRDefault="0D55FF57" w:rsidP="004C69D2">
      <w:pPr>
        <w:pStyle w:val="Ttulo3"/>
        <w:ind w:left="1843"/>
        <w:rPr>
          <w:rFonts w:ascii="Arial" w:eastAsia="Arial" w:hAnsi="Arial" w:cs="Arial"/>
          <w:color w:val="auto"/>
        </w:rPr>
      </w:pPr>
      <w:bookmarkStart w:id="203" w:name="_Toc197459581"/>
      <w:bookmarkStart w:id="204" w:name="_Toc201111750"/>
      <w:r w:rsidRPr="0D55FF57">
        <w:rPr>
          <w:color w:val="auto"/>
        </w:rPr>
        <w:lastRenderedPageBreak/>
        <w:t>7.1.3. Integrante 3: Alejandro Matus Silva</w:t>
      </w:r>
      <w:bookmarkEnd w:id="203"/>
      <w:bookmarkEnd w:id="204"/>
    </w:p>
    <w:p w14:paraId="4C8ADBB7" w14:textId="1A578913" w:rsidR="004B3F9C" w:rsidRDefault="00BA5FAB" w:rsidP="004B3F9C">
      <w:pPr>
        <w:jc w:val="center"/>
      </w:pPr>
      <w:r>
        <w:rPr>
          <w:noProof/>
        </w:rPr>
        <w:drawing>
          <wp:inline distT="0" distB="0" distL="0" distR="0" wp14:anchorId="301C42A5" wp14:editId="3F2D40F5">
            <wp:extent cx="4529880" cy="6400800"/>
            <wp:effectExtent l="0" t="0" r="0" b="0"/>
            <wp:docPr id="612787514"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7514" name="Imagen 3" descr="Imagen que contiene Escala de tiempo&#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4529880" cy="6400800"/>
                    </a:xfrm>
                    <a:prstGeom prst="rect">
                      <a:avLst/>
                    </a:prstGeom>
                    <a:noFill/>
                    <a:ln>
                      <a:noFill/>
                    </a:ln>
                  </pic:spPr>
                </pic:pic>
              </a:graphicData>
            </a:graphic>
          </wp:inline>
        </w:drawing>
      </w:r>
      <w:bookmarkStart w:id="205" w:name="_Toc197459582"/>
    </w:p>
    <w:p w14:paraId="256B85BA" w14:textId="77777777" w:rsidR="004B3F9C" w:rsidRDefault="004B3F9C" w:rsidP="004B3F9C">
      <w:pPr>
        <w:jc w:val="center"/>
      </w:pPr>
    </w:p>
    <w:p w14:paraId="015C16EF" w14:textId="77777777" w:rsidR="004B3F9C" w:rsidRDefault="004B3F9C" w:rsidP="004B3F9C">
      <w:pPr>
        <w:jc w:val="center"/>
      </w:pPr>
    </w:p>
    <w:p w14:paraId="26433C80" w14:textId="77777777" w:rsidR="004B3F9C" w:rsidRDefault="004B3F9C" w:rsidP="004B3F9C">
      <w:pPr>
        <w:jc w:val="center"/>
      </w:pPr>
    </w:p>
    <w:p w14:paraId="7576CD91" w14:textId="46FE32B1" w:rsidR="005B3DB1" w:rsidRPr="004C69D2" w:rsidRDefault="0D55FF57" w:rsidP="004C69D2">
      <w:pPr>
        <w:pStyle w:val="Ttulo3"/>
        <w:ind w:left="1843"/>
        <w:rPr>
          <w:rFonts w:ascii="Arial" w:hAnsi="Arial" w:cs="Arial"/>
          <w:color w:val="auto"/>
        </w:rPr>
      </w:pPr>
      <w:bookmarkStart w:id="206" w:name="_Toc201111751"/>
      <w:r w:rsidRPr="004C69D2">
        <w:rPr>
          <w:rFonts w:ascii="Arial" w:hAnsi="Arial" w:cs="Arial"/>
          <w:color w:val="auto"/>
        </w:rPr>
        <w:lastRenderedPageBreak/>
        <w:t xml:space="preserve">7.1.4. Integrante 4: Rosita Acuña </w:t>
      </w:r>
      <w:bookmarkEnd w:id="205"/>
      <w:r w:rsidRPr="004C69D2">
        <w:rPr>
          <w:rFonts w:ascii="Arial" w:hAnsi="Arial" w:cs="Arial"/>
          <w:color w:val="auto"/>
        </w:rPr>
        <w:t>Ramírez</w:t>
      </w:r>
      <w:bookmarkEnd w:id="206"/>
    </w:p>
    <w:p w14:paraId="216F42E0" w14:textId="4D968CB2" w:rsidR="008E5CFF" w:rsidRDefault="00BA5FAB" w:rsidP="004B3F9C">
      <w:pPr>
        <w:jc w:val="center"/>
      </w:pPr>
      <w:bookmarkStart w:id="207" w:name="_heading=h.bdld9r4myw3g"/>
      <w:bookmarkEnd w:id="207"/>
      <w:r>
        <w:rPr>
          <w:noProof/>
        </w:rPr>
        <w:drawing>
          <wp:inline distT="0" distB="0" distL="0" distR="0" wp14:anchorId="0318EC4B" wp14:editId="794E02CD">
            <wp:extent cx="4532179" cy="6404048"/>
            <wp:effectExtent l="0" t="0" r="0" b="0"/>
            <wp:docPr id="245354112" name="Imagen 7"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4112" name="Imagen 7" descr="Imagen que contiene Text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4532179" cy="6404048"/>
                    </a:xfrm>
                    <a:prstGeom prst="rect">
                      <a:avLst/>
                    </a:prstGeom>
                    <a:noFill/>
                    <a:ln>
                      <a:noFill/>
                    </a:ln>
                  </pic:spPr>
                </pic:pic>
              </a:graphicData>
            </a:graphic>
          </wp:inline>
        </w:drawing>
      </w:r>
      <w:r>
        <w:br/>
      </w:r>
      <w:r>
        <w:br/>
      </w:r>
      <w:r>
        <w:br/>
      </w:r>
      <w:r>
        <w:br/>
      </w:r>
      <w:r>
        <w:br/>
      </w:r>
    </w:p>
    <w:p w14:paraId="1A7D250B" w14:textId="4E1FD9B7" w:rsidR="008E5CFF" w:rsidRPr="00AB7421" w:rsidRDefault="0D55FF57" w:rsidP="00AB7421">
      <w:pPr>
        <w:pStyle w:val="Ttulo3"/>
        <w:ind w:left="1418"/>
        <w:rPr>
          <w:color w:val="auto"/>
        </w:rPr>
      </w:pPr>
      <w:bookmarkStart w:id="208" w:name="_Toc197459583"/>
      <w:bookmarkStart w:id="209" w:name="_Toc201111752"/>
      <w:r w:rsidRPr="0D55FF57">
        <w:rPr>
          <w:color w:val="auto"/>
        </w:rPr>
        <w:lastRenderedPageBreak/>
        <w:t>7.1.</w:t>
      </w:r>
      <w:r w:rsidR="004C69D2">
        <w:rPr>
          <w:color w:val="auto"/>
        </w:rPr>
        <w:t>5</w:t>
      </w:r>
      <w:r w:rsidRPr="0D55FF57">
        <w:rPr>
          <w:color w:val="auto"/>
        </w:rPr>
        <w:t>.</w:t>
      </w:r>
      <w:r w:rsidR="00AB7421">
        <w:rPr>
          <w:color w:val="auto"/>
        </w:rPr>
        <w:t xml:space="preserve"> </w:t>
      </w:r>
      <w:r w:rsidRPr="0D55FF57">
        <w:rPr>
          <w:color w:val="auto"/>
        </w:rPr>
        <w:t>Integrante 5: Marcos Lazo Varela</w:t>
      </w:r>
      <w:bookmarkEnd w:id="208"/>
      <w:bookmarkEnd w:id="209"/>
    </w:p>
    <w:p w14:paraId="742F91C4" w14:textId="1FBC187C" w:rsidR="008E5CFF" w:rsidRPr="00CF76B9" w:rsidRDefault="00BA5FAB" w:rsidP="00AB7421">
      <w:pPr>
        <w:jc w:val="center"/>
        <w:rPr>
          <w:rFonts w:ascii="Arial" w:eastAsia="Arial" w:hAnsi="Arial" w:cs="Arial"/>
        </w:rPr>
      </w:pPr>
      <w:r>
        <w:rPr>
          <w:noProof/>
        </w:rPr>
        <w:drawing>
          <wp:inline distT="0" distB="0" distL="0" distR="0" wp14:anchorId="388A3194" wp14:editId="17DC21BF">
            <wp:extent cx="4522988" cy="6400800"/>
            <wp:effectExtent l="0" t="0" r="0" b="0"/>
            <wp:docPr id="1486809441" name="Imagen 12"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09441" name="Imagen 12" descr="Imagen que contiene Escala de tiemp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522988" cy="6400800"/>
                    </a:xfrm>
                    <a:prstGeom prst="rect">
                      <a:avLst/>
                    </a:prstGeom>
                    <a:noFill/>
                    <a:ln>
                      <a:noFill/>
                    </a:ln>
                  </pic:spPr>
                </pic:pic>
              </a:graphicData>
            </a:graphic>
          </wp:inline>
        </w:drawing>
      </w:r>
      <w:bookmarkStart w:id="210" w:name="_heading=h.7n3af87b956l"/>
      <w:bookmarkEnd w:id="210"/>
    </w:p>
    <w:p w14:paraId="00B41176" w14:textId="34496AFB" w:rsidR="008E5CFF" w:rsidRPr="00AB7421" w:rsidRDefault="0D55FF57" w:rsidP="00AB7421">
      <w:pPr>
        <w:pStyle w:val="Ttulo3"/>
        <w:ind w:left="1843"/>
        <w:rPr>
          <w:color w:val="auto"/>
        </w:rPr>
      </w:pPr>
      <w:bookmarkStart w:id="211" w:name="_Toc197459584"/>
      <w:bookmarkStart w:id="212" w:name="_Toc201111753"/>
      <w:r w:rsidRPr="0D55FF57">
        <w:rPr>
          <w:color w:val="auto"/>
        </w:rPr>
        <w:lastRenderedPageBreak/>
        <w:t>7.1.</w:t>
      </w:r>
      <w:r w:rsidR="004C69D2">
        <w:rPr>
          <w:color w:val="auto"/>
        </w:rPr>
        <w:t>6</w:t>
      </w:r>
      <w:r w:rsidRPr="0D55FF57">
        <w:rPr>
          <w:color w:val="auto"/>
        </w:rPr>
        <w:t>.</w:t>
      </w:r>
      <w:r w:rsidR="00AB7421">
        <w:rPr>
          <w:color w:val="auto"/>
        </w:rPr>
        <w:t xml:space="preserve"> </w:t>
      </w:r>
      <w:r w:rsidRPr="0D55FF57">
        <w:rPr>
          <w:color w:val="auto"/>
        </w:rPr>
        <w:t xml:space="preserve">Integrante 6: Alonso Molina </w:t>
      </w:r>
      <w:proofErr w:type="spellStart"/>
      <w:r w:rsidRPr="0D55FF57">
        <w:rPr>
          <w:color w:val="auto"/>
        </w:rPr>
        <w:t>Zepe</w:t>
      </w:r>
      <w:bookmarkEnd w:id="211"/>
      <w:bookmarkEnd w:id="212"/>
      <w:proofErr w:type="spellEnd"/>
    </w:p>
    <w:p w14:paraId="1D295CAE" w14:textId="77777777" w:rsidR="00611807" w:rsidRDefault="00BA5FAB" w:rsidP="00AB7421">
      <w:pPr>
        <w:jc w:val="center"/>
      </w:pPr>
      <w:r>
        <w:rPr>
          <w:noProof/>
        </w:rPr>
        <w:drawing>
          <wp:inline distT="0" distB="0" distL="0" distR="0" wp14:anchorId="6D5239CE" wp14:editId="50D32110">
            <wp:extent cx="4522470" cy="6400066"/>
            <wp:effectExtent l="0" t="0" r="0" b="1270"/>
            <wp:docPr id="1745209825" name="Imagen 9"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7472" name="Imagen 9" descr="Escala de tiemp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525640" cy="6404552"/>
                    </a:xfrm>
                    <a:prstGeom prst="rect">
                      <a:avLst/>
                    </a:prstGeom>
                    <a:noFill/>
                    <a:ln>
                      <a:noFill/>
                    </a:ln>
                  </pic:spPr>
                </pic:pic>
              </a:graphicData>
            </a:graphic>
          </wp:inline>
        </w:drawing>
      </w:r>
      <w:bookmarkStart w:id="213" w:name="_Toc197459585"/>
      <w:r>
        <w:br/>
      </w:r>
    </w:p>
    <w:p w14:paraId="4D98C981" w14:textId="362308E2" w:rsidR="00611807" w:rsidRDefault="0D55FF57" w:rsidP="003B3775">
      <w:r w:rsidRPr="004C69D2">
        <w:rPr>
          <w:rFonts w:ascii="Arial" w:hAnsi="Arial" w:cs="Arial"/>
        </w:rPr>
        <w:lastRenderedPageBreak/>
        <w:t>7.1.</w:t>
      </w:r>
      <w:r w:rsidR="004C69D2">
        <w:t>7</w:t>
      </w:r>
      <w:r w:rsidRPr="004C69D2">
        <w:rPr>
          <w:rFonts w:ascii="Arial" w:hAnsi="Arial" w:cs="Arial"/>
        </w:rPr>
        <w:t>. Integrante 7: Bastián Erazo Muñoz</w:t>
      </w:r>
      <w:bookmarkEnd w:id="213"/>
      <w:r w:rsidR="00BA5FAB" w:rsidRPr="004C69D2">
        <w:rPr>
          <w:rFonts w:ascii="Arial" w:hAnsi="Arial" w:cs="Arial"/>
        </w:rPr>
        <w:tab/>
      </w:r>
      <w:r w:rsidR="00BA5FAB">
        <w:tab/>
      </w:r>
      <w:r w:rsidR="00BA5FAB">
        <w:tab/>
      </w:r>
      <w:r w:rsidR="00BA5FAB">
        <w:tab/>
      </w:r>
      <w:r w:rsidR="00BA5FAB">
        <w:tab/>
      </w:r>
      <w:r w:rsidR="00BA5FAB">
        <w:tab/>
      </w:r>
      <w:r w:rsidR="00BA5FAB">
        <w:tab/>
      </w:r>
      <w:r w:rsidR="00BA5FAB" w:rsidRPr="005B3DB1">
        <w:tab/>
      </w:r>
      <w:r w:rsidR="00BA5FAB" w:rsidRPr="005B3DB1">
        <w:tab/>
      </w:r>
      <w:r w:rsidR="0055430D">
        <w:rPr>
          <w:noProof/>
        </w:rPr>
        <w:drawing>
          <wp:inline distT="0" distB="0" distL="0" distR="0" wp14:anchorId="48B8437E" wp14:editId="65D0FEA0">
            <wp:extent cx="4529881" cy="6400800"/>
            <wp:effectExtent l="0" t="0" r="0" b="0"/>
            <wp:docPr id="2129750261"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0261" name="Imagen 5"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4529881" cy="6400800"/>
                    </a:xfrm>
                    <a:prstGeom prst="rect">
                      <a:avLst/>
                    </a:prstGeom>
                    <a:noFill/>
                    <a:ln>
                      <a:noFill/>
                    </a:ln>
                  </pic:spPr>
                </pic:pic>
              </a:graphicData>
            </a:graphic>
          </wp:inline>
        </w:drawing>
      </w:r>
    </w:p>
    <w:p w14:paraId="4AA5AA05" w14:textId="77777777" w:rsidR="005E1FCF" w:rsidRDefault="005E1FCF">
      <w:pPr>
        <w:rPr>
          <w:rFonts w:ascii="Arial" w:eastAsia="Arial" w:hAnsi="Arial" w:cs="Arial"/>
          <w:sz w:val="32"/>
          <w:szCs w:val="32"/>
        </w:rPr>
      </w:pPr>
      <w:r>
        <w:br w:type="page"/>
      </w:r>
    </w:p>
    <w:p w14:paraId="32F966ED" w14:textId="4AF57BF7" w:rsidR="008E5CFF" w:rsidRPr="00735FB9" w:rsidRDefault="0D55FF57" w:rsidP="004C69D2">
      <w:pPr>
        <w:pStyle w:val="Ttulo2"/>
        <w:numPr>
          <w:ilvl w:val="0"/>
          <w:numId w:val="0"/>
        </w:numPr>
        <w:ind w:left="1418" w:hanging="720"/>
      </w:pPr>
      <w:bookmarkStart w:id="214" w:name="_Toc201111754"/>
      <w:r>
        <w:lastRenderedPageBreak/>
        <w:t>7.2. Anexo B. Correo de Aceptación de Requisitos por parte del Usuario</w:t>
      </w:r>
      <w:bookmarkEnd w:id="214"/>
    </w:p>
    <w:p w14:paraId="5CB6C143" w14:textId="02691929" w:rsidR="005E1FCF" w:rsidRDefault="005E1FCF" w:rsidP="005E1FCF">
      <w:pPr>
        <w:pStyle w:val="Sinespaciado"/>
      </w:pPr>
      <w:bookmarkStart w:id="215" w:name="_Toc201111775"/>
      <w:r>
        <w:t xml:space="preserve">Figura </w:t>
      </w:r>
      <w:r w:rsidR="004D7BE2">
        <w:fldChar w:fldCharType="begin"/>
      </w:r>
      <w:r w:rsidR="004D7BE2">
        <w:instrText xml:space="preserve"> STYLEREF 1 \s </w:instrText>
      </w:r>
      <w:r w:rsidR="004D7BE2">
        <w:fldChar w:fldCharType="separate"/>
      </w:r>
      <w:r w:rsidR="004D7BE2">
        <w:rPr>
          <w:noProof/>
        </w:rPr>
        <w:t>7</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1</w:t>
      </w:r>
      <w:r w:rsidR="004D7BE2">
        <w:fldChar w:fldCharType="end"/>
      </w:r>
      <w:r>
        <w:t xml:space="preserve"> </w:t>
      </w:r>
      <w:r w:rsidRPr="00E14248">
        <w:t>Correo de aceptación</w:t>
      </w:r>
      <w:bookmarkEnd w:id="215"/>
    </w:p>
    <w:p w14:paraId="6A6A7F73" w14:textId="77777777" w:rsidR="008E5CFF" w:rsidRPr="00CF76B9" w:rsidRDefault="00BA5FAB" w:rsidP="004C69D2">
      <w:pPr>
        <w:spacing w:line="360" w:lineRule="auto"/>
        <w:jc w:val="center"/>
        <w:rPr>
          <w:rFonts w:ascii="Arial" w:eastAsia="Arial" w:hAnsi="Arial" w:cs="Arial"/>
        </w:rPr>
      </w:pPr>
      <w:r>
        <w:rPr>
          <w:noProof/>
        </w:rPr>
        <w:drawing>
          <wp:inline distT="0" distB="0" distL="0" distR="0" wp14:anchorId="4118AA60" wp14:editId="757C2E43">
            <wp:extent cx="5612130" cy="3721100"/>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612130" cy="3721100"/>
                    </a:xfrm>
                    <a:prstGeom prst="rect">
                      <a:avLst/>
                    </a:prstGeom>
                    <a:ln/>
                  </pic:spPr>
                </pic:pic>
              </a:graphicData>
            </a:graphic>
          </wp:inline>
        </w:drawing>
      </w:r>
    </w:p>
    <w:p w14:paraId="12A85F35" w14:textId="77777777" w:rsidR="008E5CFF" w:rsidRPr="00CF76B9" w:rsidRDefault="008E5CFF" w:rsidP="004C69D2">
      <w:pPr>
        <w:spacing w:before="360" w:line="360" w:lineRule="auto"/>
        <w:jc w:val="both"/>
        <w:rPr>
          <w:rFonts w:ascii="Arial" w:eastAsia="Arial" w:hAnsi="Arial" w:cs="Arial"/>
        </w:rPr>
      </w:pPr>
    </w:p>
    <w:p w14:paraId="092584AF" w14:textId="77777777" w:rsidR="00E958DC" w:rsidRDefault="00E958DC">
      <w:pPr>
        <w:rPr>
          <w:rFonts w:ascii="Arial" w:eastAsia="Arial" w:hAnsi="Arial" w:cs="Arial"/>
          <w:sz w:val="32"/>
          <w:szCs w:val="32"/>
        </w:rPr>
      </w:pPr>
      <w:r>
        <w:br w:type="page"/>
      </w:r>
    </w:p>
    <w:p w14:paraId="6D6BF9AC" w14:textId="23BBE5C5" w:rsidR="008E5CFF" w:rsidRPr="00CF76B9" w:rsidRDefault="0D55FF57" w:rsidP="004C69D2">
      <w:pPr>
        <w:pStyle w:val="Ttulo2"/>
        <w:numPr>
          <w:ilvl w:val="0"/>
          <w:numId w:val="0"/>
        </w:numPr>
        <w:ind w:left="540"/>
      </w:pPr>
      <w:bookmarkStart w:id="216" w:name="_Toc201111755"/>
      <w:r>
        <w:lastRenderedPageBreak/>
        <w:t>7.3. Anexo C. Planificación del Proyecto</w:t>
      </w:r>
      <w:bookmarkEnd w:id="216"/>
    </w:p>
    <w:p w14:paraId="0031E275" w14:textId="566F9955" w:rsidR="00E958DC" w:rsidRDefault="005E1FCF" w:rsidP="00E958DC">
      <w:pPr>
        <w:pStyle w:val="Sinespaciado"/>
      </w:pPr>
      <w:bookmarkStart w:id="217" w:name="_Toc201111776"/>
      <w:r>
        <w:t xml:space="preserve">Figura </w:t>
      </w:r>
      <w:r w:rsidR="004D7BE2">
        <w:fldChar w:fldCharType="begin"/>
      </w:r>
      <w:r w:rsidR="004D7BE2">
        <w:instrText xml:space="preserve"> STYLEREF 1 \s </w:instrText>
      </w:r>
      <w:r w:rsidR="004D7BE2">
        <w:fldChar w:fldCharType="separate"/>
      </w:r>
      <w:r w:rsidR="004D7BE2">
        <w:rPr>
          <w:noProof/>
        </w:rPr>
        <w:t>7</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2</w:t>
      </w:r>
      <w:r w:rsidR="004D7BE2">
        <w:fldChar w:fldCharType="end"/>
      </w:r>
      <w:r>
        <w:t xml:space="preserve"> </w:t>
      </w:r>
      <w:r w:rsidRPr="00017CC5">
        <w:t>Cronograma del proyecto</w:t>
      </w:r>
      <w:bookmarkEnd w:id="217"/>
    </w:p>
    <w:p w14:paraId="625622A9" w14:textId="77777777" w:rsidR="008E5CFF" w:rsidRPr="00CF76B9" w:rsidRDefault="00BA5FAB" w:rsidP="00E958DC">
      <w:pPr>
        <w:jc w:val="center"/>
        <w:rPr>
          <w:rFonts w:eastAsia="Arial" w:cs="Arial"/>
        </w:rPr>
      </w:pPr>
      <w:r>
        <w:rPr>
          <w:noProof/>
        </w:rPr>
        <w:drawing>
          <wp:inline distT="0" distB="0" distL="0" distR="0" wp14:anchorId="271F40CB" wp14:editId="06585D4B">
            <wp:extent cx="5237798" cy="315468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19286" b="13973"/>
                    <a:stretch>
                      <a:fillRect/>
                    </a:stretch>
                  </pic:blipFill>
                  <pic:spPr>
                    <a:xfrm>
                      <a:off x="0" y="0"/>
                      <a:ext cx="5237798" cy="3154680"/>
                    </a:xfrm>
                    <a:prstGeom prst="rect">
                      <a:avLst/>
                    </a:prstGeom>
                    <a:ln/>
                  </pic:spPr>
                </pic:pic>
              </a:graphicData>
            </a:graphic>
          </wp:inline>
        </w:drawing>
      </w:r>
    </w:p>
    <w:p w14:paraId="1D7C8BE2" w14:textId="77777777" w:rsidR="008E5CFF" w:rsidRPr="00CF76B9" w:rsidRDefault="00BA5FAB" w:rsidP="004C69D2">
      <w:pPr>
        <w:spacing w:before="240" w:after="240" w:line="360" w:lineRule="auto"/>
        <w:jc w:val="right"/>
        <w:rPr>
          <w:rFonts w:ascii="Arial" w:eastAsia="Arial" w:hAnsi="Arial" w:cs="Arial"/>
        </w:rPr>
      </w:pPr>
      <w:r w:rsidRPr="00CF76B9">
        <w:rPr>
          <w:rFonts w:ascii="Arial" w:eastAsia="Arial" w:hAnsi="Arial" w:cs="Arial"/>
          <w:i/>
          <w:sz w:val="22"/>
          <w:szCs w:val="22"/>
        </w:rPr>
        <w:t>Fuente: Desarrollado por los estudiantes encargados en este proyecto con fines académicos de la Universidad Andrés Bello como parte del curso Ingeniería de Software I (2025).</w:t>
      </w:r>
    </w:p>
    <w:p w14:paraId="4E0F1273" w14:textId="62F8B28C" w:rsidR="008E5CFF" w:rsidRPr="003D7693" w:rsidRDefault="0D55FF57" w:rsidP="004C69D2">
      <w:pPr>
        <w:pStyle w:val="Ttulo2"/>
        <w:numPr>
          <w:ilvl w:val="0"/>
          <w:numId w:val="0"/>
        </w:numPr>
        <w:ind w:left="540"/>
      </w:pPr>
      <w:bookmarkStart w:id="218" w:name="_Toc201111756"/>
      <w:r>
        <w:t>7.4. Anexo D. Estimación de Costos y Beneficios</w:t>
      </w:r>
      <w:bookmarkEnd w:id="218"/>
    </w:p>
    <w:p w14:paraId="3343AC35" w14:textId="77777777" w:rsidR="008E5CFF" w:rsidRPr="00CF76B9" w:rsidRDefault="00BA5FAB" w:rsidP="004C69D2">
      <w:pPr>
        <w:spacing w:before="360" w:line="360" w:lineRule="auto"/>
        <w:jc w:val="both"/>
        <w:rPr>
          <w:rFonts w:ascii="Arial" w:eastAsia="Arial" w:hAnsi="Arial" w:cs="Arial"/>
        </w:rPr>
      </w:pPr>
      <w:r w:rsidRPr="00CF76B9">
        <w:rPr>
          <w:rFonts w:ascii="Arial" w:eastAsia="Arial" w:hAnsi="Arial" w:cs="Arial"/>
        </w:rPr>
        <w:tab/>
      </w:r>
      <w:r w:rsidRPr="00CF76B9">
        <w:rPr>
          <w:rFonts w:ascii="Arial" w:eastAsia="Arial" w:hAnsi="Arial" w:cs="Arial"/>
        </w:rPr>
        <w:tab/>
        <w:t>Problema Actual</w:t>
      </w:r>
    </w:p>
    <w:p w14:paraId="46322C58" w14:textId="59E5FAAE" w:rsidR="008E5CFF" w:rsidRPr="00CF76B9" w:rsidRDefault="00BA5FAB" w:rsidP="004C69D2">
      <w:pPr>
        <w:numPr>
          <w:ilvl w:val="0"/>
          <w:numId w:val="32"/>
        </w:numPr>
        <w:spacing w:before="240" w:after="0" w:line="360" w:lineRule="auto"/>
        <w:ind w:left="1920"/>
        <w:rPr>
          <w:rFonts w:ascii="Arial" w:eastAsia="Arial" w:hAnsi="Arial" w:cs="Arial"/>
        </w:rPr>
      </w:pPr>
      <w:r w:rsidRPr="00CF76B9">
        <w:rPr>
          <w:rFonts w:ascii="Arial" w:eastAsia="Arial" w:hAnsi="Arial" w:cs="Arial"/>
        </w:rPr>
        <w:t>Gestión Manual: Uso de WhatsApp, Excel y cuadernos.</w:t>
      </w:r>
    </w:p>
    <w:p w14:paraId="0DDC0390" w14:textId="1AA57E2B" w:rsidR="008E5CFF" w:rsidRPr="00CF76B9" w:rsidRDefault="00BA5FAB" w:rsidP="004C69D2">
      <w:pPr>
        <w:numPr>
          <w:ilvl w:val="0"/>
          <w:numId w:val="32"/>
        </w:numPr>
        <w:spacing w:after="0" w:line="360" w:lineRule="auto"/>
        <w:ind w:left="1920"/>
        <w:jc w:val="both"/>
        <w:rPr>
          <w:rFonts w:ascii="Arial" w:eastAsia="Arial" w:hAnsi="Arial" w:cs="Arial"/>
        </w:rPr>
      </w:pPr>
      <w:r w:rsidRPr="00CF76B9">
        <w:rPr>
          <w:rFonts w:ascii="Arial" w:eastAsia="Arial" w:hAnsi="Arial" w:cs="Arial"/>
        </w:rPr>
        <w:t>Pérdidas:</w:t>
      </w:r>
    </w:p>
    <w:p w14:paraId="4C816BC0" w14:textId="368447BD" w:rsidR="008E5CFF" w:rsidRPr="00CF76B9" w:rsidRDefault="00BA5FAB" w:rsidP="004C69D2">
      <w:pPr>
        <w:numPr>
          <w:ilvl w:val="1"/>
          <w:numId w:val="32"/>
        </w:numPr>
        <w:spacing w:after="0" w:line="360" w:lineRule="auto"/>
        <w:ind w:left="2640"/>
        <w:jc w:val="both"/>
        <w:rPr>
          <w:rFonts w:ascii="Arial" w:eastAsia="Arial" w:hAnsi="Arial" w:cs="Arial"/>
        </w:rPr>
      </w:pPr>
      <w:r w:rsidRPr="00CF76B9">
        <w:rPr>
          <w:rFonts w:ascii="Arial" w:eastAsia="Arial" w:hAnsi="Arial" w:cs="Arial"/>
        </w:rPr>
        <w:t>3 consultas/día.</w:t>
      </w:r>
    </w:p>
    <w:p w14:paraId="1C0F86AF" w14:textId="4A263321" w:rsidR="008E5CFF" w:rsidRPr="00CF76B9" w:rsidRDefault="00BA5FAB" w:rsidP="004C69D2">
      <w:pPr>
        <w:numPr>
          <w:ilvl w:val="1"/>
          <w:numId w:val="32"/>
        </w:numPr>
        <w:spacing w:after="0" w:line="360" w:lineRule="auto"/>
        <w:ind w:left="2640"/>
        <w:jc w:val="both"/>
        <w:rPr>
          <w:rFonts w:ascii="Arial" w:eastAsia="Arial" w:hAnsi="Arial" w:cs="Arial"/>
        </w:rPr>
      </w:pPr>
      <w:r w:rsidRPr="00CF76B9">
        <w:rPr>
          <w:rFonts w:ascii="Arial" w:eastAsia="Arial" w:hAnsi="Arial" w:cs="Arial"/>
        </w:rPr>
        <w:t>Historiales desorganizados.</w:t>
      </w:r>
    </w:p>
    <w:p w14:paraId="1AAEAA90" w14:textId="11FDA16B" w:rsidR="008E5CFF" w:rsidRPr="00CF76B9" w:rsidRDefault="00BA5FAB" w:rsidP="004C69D2">
      <w:pPr>
        <w:numPr>
          <w:ilvl w:val="1"/>
          <w:numId w:val="32"/>
        </w:numPr>
        <w:spacing w:after="240" w:line="360" w:lineRule="auto"/>
        <w:ind w:left="2640"/>
        <w:jc w:val="both"/>
        <w:rPr>
          <w:rFonts w:ascii="Arial" w:eastAsia="Arial" w:hAnsi="Arial" w:cs="Arial"/>
        </w:rPr>
      </w:pPr>
      <w:r w:rsidRPr="00CF76B9">
        <w:rPr>
          <w:rFonts w:ascii="Arial" w:eastAsia="Arial" w:hAnsi="Arial" w:cs="Arial"/>
        </w:rPr>
        <w:t>Duplicación de datos.</w:t>
      </w:r>
    </w:p>
    <w:p w14:paraId="39D218A0" w14:textId="77777777" w:rsidR="008E5CFF" w:rsidRPr="00CF76B9" w:rsidRDefault="00BA5FAB" w:rsidP="004C69D2">
      <w:pPr>
        <w:spacing w:line="360" w:lineRule="auto"/>
        <w:ind w:left="480" w:firstLine="720"/>
        <w:rPr>
          <w:rFonts w:ascii="Arial" w:eastAsia="Arial" w:hAnsi="Arial" w:cs="Arial"/>
        </w:rPr>
      </w:pPr>
      <w:bookmarkStart w:id="219" w:name="_Toc197459586"/>
      <w:r w:rsidRPr="51DF19D8">
        <w:rPr>
          <w:rFonts w:ascii="Arial" w:eastAsia="Arial" w:hAnsi="Arial" w:cs="Arial"/>
        </w:rPr>
        <w:t>Solución Propuesta</w:t>
      </w:r>
      <w:bookmarkEnd w:id="219"/>
    </w:p>
    <w:p w14:paraId="4C078273" w14:textId="542E5EF4" w:rsidR="008E5CFF" w:rsidRPr="00CF76B9" w:rsidRDefault="00BA5FAB" w:rsidP="004C69D2">
      <w:pPr>
        <w:numPr>
          <w:ilvl w:val="0"/>
          <w:numId w:val="3"/>
        </w:numPr>
        <w:spacing w:before="240" w:after="240" w:line="360" w:lineRule="auto"/>
        <w:ind w:left="1920"/>
        <w:jc w:val="both"/>
        <w:rPr>
          <w:rFonts w:ascii="Arial" w:eastAsia="Arial" w:hAnsi="Arial" w:cs="Arial"/>
        </w:rPr>
      </w:pPr>
      <w:r w:rsidRPr="00CF76B9">
        <w:rPr>
          <w:rFonts w:ascii="Arial" w:eastAsia="Arial" w:hAnsi="Arial" w:cs="Arial"/>
        </w:rPr>
        <w:t>Software de Gestión: $25 USD/mes (300 USD/año).</w:t>
      </w:r>
    </w:p>
    <w:p w14:paraId="572444D3" w14:textId="77777777" w:rsidR="008E5CFF" w:rsidRPr="00CF76B9" w:rsidRDefault="00BA5FAB" w:rsidP="004C69D2">
      <w:pPr>
        <w:spacing w:before="240" w:after="240" w:line="360" w:lineRule="auto"/>
        <w:ind w:left="1200"/>
        <w:jc w:val="both"/>
        <w:rPr>
          <w:rFonts w:ascii="Arial" w:eastAsia="Arial" w:hAnsi="Arial" w:cs="Arial"/>
        </w:rPr>
      </w:pPr>
      <w:r w:rsidRPr="00CF76B9">
        <w:rPr>
          <w:rFonts w:ascii="Arial" w:eastAsia="Arial" w:hAnsi="Arial" w:cs="Arial"/>
        </w:rPr>
        <w:lastRenderedPageBreak/>
        <w:t>Beneficios Clave:</w:t>
      </w:r>
    </w:p>
    <w:p w14:paraId="257144B2" w14:textId="42D5B24B" w:rsidR="008E5CFF" w:rsidRPr="00CF76B9" w:rsidRDefault="00ED0F42" w:rsidP="004C69D2">
      <w:pPr>
        <w:numPr>
          <w:ilvl w:val="0"/>
          <w:numId w:val="19"/>
        </w:numPr>
        <w:spacing w:before="240" w:after="0" w:line="360" w:lineRule="auto"/>
        <w:ind w:left="1920"/>
        <w:jc w:val="both"/>
        <w:rPr>
          <w:rFonts w:ascii="Arial" w:eastAsia="Arial" w:hAnsi="Arial" w:cs="Arial"/>
        </w:rPr>
      </w:pPr>
      <w:sdt>
        <w:sdtPr>
          <w:rPr>
            <w:rFonts w:ascii="Arial" w:eastAsia="Arial" w:hAnsi="Arial" w:cs="Arial"/>
          </w:rPr>
          <w:tag w:val="goog_rdk_0"/>
          <w:id w:val="-1174344991"/>
        </w:sdtPr>
        <w:sdtEndPr/>
        <w:sdtContent>
          <w:r w:rsidR="00BA5FAB" w:rsidRPr="51DF19D8">
            <w:rPr>
              <w:rFonts w:ascii="Arial" w:eastAsia="Arial" w:hAnsi="Arial" w:cs="Arial"/>
            </w:rPr>
            <w:t>Recupera 1.5 consultas/día → +6,480 USD/año.</w:t>
          </w:r>
        </w:sdtContent>
      </w:sdt>
    </w:p>
    <w:p w14:paraId="056525AD" w14:textId="7DDF80E5" w:rsidR="008E5CFF" w:rsidRPr="0071682B" w:rsidRDefault="00BA5FAB" w:rsidP="004C69D2">
      <w:pPr>
        <w:numPr>
          <w:ilvl w:val="0"/>
          <w:numId w:val="19"/>
        </w:numPr>
        <w:spacing w:after="0" w:line="360" w:lineRule="auto"/>
        <w:ind w:left="1920"/>
        <w:jc w:val="both"/>
        <w:rPr>
          <w:rFonts w:ascii="Arial" w:eastAsia="Arial" w:hAnsi="Arial" w:cs="Arial"/>
        </w:rPr>
      </w:pPr>
      <w:r w:rsidRPr="00CF76B9">
        <w:rPr>
          <w:rFonts w:ascii="Arial" w:eastAsia="Arial" w:hAnsi="Arial" w:cs="Arial"/>
        </w:rPr>
        <w:t>Ahorra 322 horas/mes en gestión</w:t>
      </w:r>
      <w:r w:rsidR="0071682B">
        <w:rPr>
          <w:rFonts w:ascii="Arial" w:eastAsia="Arial" w:hAnsi="Arial" w:cs="Arial"/>
        </w:rPr>
        <w:t>.</w:t>
      </w:r>
    </w:p>
    <w:p w14:paraId="14631C7E" w14:textId="1B25B09A" w:rsidR="008E5CFF" w:rsidRPr="00CF76B9" w:rsidRDefault="00BA5FAB" w:rsidP="004C69D2">
      <w:pPr>
        <w:numPr>
          <w:ilvl w:val="0"/>
          <w:numId w:val="19"/>
        </w:numPr>
        <w:spacing w:after="240" w:line="360" w:lineRule="auto"/>
        <w:ind w:left="1920"/>
        <w:jc w:val="both"/>
        <w:rPr>
          <w:rFonts w:ascii="Arial" w:eastAsia="Arial" w:hAnsi="Arial" w:cs="Arial"/>
        </w:rPr>
      </w:pPr>
      <w:r w:rsidRPr="00CF76B9">
        <w:rPr>
          <w:rFonts w:ascii="Arial" w:eastAsia="Arial" w:hAnsi="Arial" w:cs="Arial"/>
        </w:rPr>
        <w:t>Acceso instantáneo a historiales.</w:t>
      </w:r>
    </w:p>
    <w:p w14:paraId="3948BB8E" w14:textId="77777777" w:rsidR="008E5CFF" w:rsidRPr="00CF76B9" w:rsidRDefault="00BA5FAB" w:rsidP="004C69D2">
      <w:pPr>
        <w:spacing w:line="360" w:lineRule="auto"/>
        <w:ind w:left="480" w:firstLine="720"/>
        <w:rPr>
          <w:rFonts w:ascii="Arial" w:eastAsia="Arial" w:hAnsi="Arial" w:cs="Arial"/>
        </w:rPr>
      </w:pPr>
      <w:bookmarkStart w:id="220" w:name="_Toc197459587"/>
      <w:r w:rsidRPr="51DF19D8">
        <w:rPr>
          <w:rFonts w:ascii="Arial" w:eastAsia="Arial" w:hAnsi="Arial" w:cs="Arial"/>
        </w:rPr>
        <w:t>ROI Explosivo</w:t>
      </w:r>
      <w:bookmarkEnd w:id="220"/>
    </w:p>
    <w:p w14:paraId="36500FC0" w14:textId="0FF4D71E" w:rsidR="008E5CFF" w:rsidRPr="00CF76B9" w:rsidRDefault="00BA5FAB" w:rsidP="004C69D2">
      <w:pPr>
        <w:numPr>
          <w:ilvl w:val="0"/>
          <w:numId w:val="36"/>
        </w:numPr>
        <w:spacing w:before="240" w:after="0" w:line="360" w:lineRule="auto"/>
        <w:ind w:left="1920"/>
        <w:jc w:val="both"/>
        <w:rPr>
          <w:rFonts w:ascii="Arial" w:eastAsia="Arial" w:hAnsi="Arial" w:cs="Arial"/>
        </w:rPr>
      </w:pPr>
      <w:r w:rsidRPr="00CF76B9">
        <w:rPr>
          <w:rFonts w:ascii="Arial" w:eastAsia="Arial" w:hAnsi="Arial" w:cs="Arial"/>
        </w:rPr>
        <w:t>Inversión: 300 USD/año.</w:t>
      </w:r>
    </w:p>
    <w:p w14:paraId="3879186F" w14:textId="3EED6534" w:rsidR="008E5CFF" w:rsidRPr="00CF76B9" w:rsidRDefault="00BA5FAB" w:rsidP="004C69D2">
      <w:pPr>
        <w:numPr>
          <w:ilvl w:val="0"/>
          <w:numId w:val="36"/>
        </w:numPr>
        <w:spacing w:after="0" w:line="360" w:lineRule="auto"/>
        <w:ind w:left="1920"/>
        <w:jc w:val="both"/>
        <w:rPr>
          <w:rFonts w:ascii="Arial" w:eastAsia="Arial" w:hAnsi="Arial" w:cs="Arial"/>
        </w:rPr>
      </w:pPr>
      <w:r w:rsidRPr="00CF76B9">
        <w:rPr>
          <w:rFonts w:ascii="Arial" w:eastAsia="Arial" w:hAnsi="Arial" w:cs="Arial"/>
        </w:rPr>
        <w:t>Beneficio Anual: 6,480 USD.</w:t>
      </w:r>
    </w:p>
    <w:p w14:paraId="18AB3271" w14:textId="3450446C" w:rsidR="008E5CFF" w:rsidRPr="00CF76B9" w:rsidRDefault="00BA5FAB" w:rsidP="004C69D2">
      <w:pPr>
        <w:numPr>
          <w:ilvl w:val="0"/>
          <w:numId w:val="36"/>
        </w:numPr>
        <w:spacing w:after="0" w:line="360" w:lineRule="auto"/>
        <w:ind w:left="1920"/>
        <w:jc w:val="both"/>
        <w:rPr>
          <w:rFonts w:ascii="Arial" w:eastAsia="Arial" w:hAnsi="Arial" w:cs="Arial"/>
        </w:rPr>
      </w:pPr>
      <w:r w:rsidRPr="00CF76B9">
        <w:rPr>
          <w:rFonts w:ascii="Arial" w:eastAsia="Arial" w:hAnsi="Arial" w:cs="Arial"/>
        </w:rPr>
        <w:t>ROI: 2,060%.</w:t>
      </w:r>
    </w:p>
    <w:p w14:paraId="7ABAE3E7" w14:textId="065DB67C" w:rsidR="008E5CFF" w:rsidRPr="00CF76B9" w:rsidRDefault="00BA5FAB" w:rsidP="004C69D2">
      <w:pPr>
        <w:numPr>
          <w:ilvl w:val="0"/>
          <w:numId w:val="36"/>
        </w:numPr>
        <w:spacing w:after="240" w:line="360" w:lineRule="auto"/>
        <w:ind w:left="1920"/>
        <w:jc w:val="both"/>
        <w:rPr>
          <w:rFonts w:ascii="Arial" w:eastAsia="Arial" w:hAnsi="Arial" w:cs="Arial"/>
        </w:rPr>
      </w:pPr>
      <w:r w:rsidRPr="00CF76B9">
        <w:rPr>
          <w:rFonts w:ascii="Arial" w:eastAsia="Arial" w:hAnsi="Arial" w:cs="Arial"/>
        </w:rPr>
        <w:t>Recuperación de la inversión: 18 días.</w:t>
      </w:r>
    </w:p>
    <w:p w14:paraId="6EC6005D" w14:textId="77777777" w:rsidR="008E5CFF" w:rsidRPr="00CF76B9" w:rsidRDefault="00BA5FAB" w:rsidP="004C69D2">
      <w:pPr>
        <w:spacing w:line="360" w:lineRule="auto"/>
        <w:ind w:left="480" w:firstLine="720"/>
        <w:rPr>
          <w:rFonts w:ascii="Arial" w:eastAsia="Arial" w:hAnsi="Arial" w:cs="Arial"/>
        </w:rPr>
      </w:pPr>
      <w:bookmarkStart w:id="221" w:name="_Toc197459588"/>
      <w:r w:rsidRPr="51DF19D8">
        <w:rPr>
          <w:rFonts w:ascii="Arial" w:eastAsia="Arial" w:hAnsi="Arial" w:cs="Arial"/>
        </w:rPr>
        <w:t>Conclusión</w:t>
      </w:r>
      <w:bookmarkEnd w:id="221"/>
    </w:p>
    <w:p w14:paraId="3D08DBE8" w14:textId="0BC0F3D5" w:rsidR="008E5CFF" w:rsidRPr="00CF76B9" w:rsidRDefault="00BA5FAB" w:rsidP="004C69D2">
      <w:pPr>
        <w:numPr>
          <w:ilvl w:val="0"/>
          <w:numId w:val="34"/>
        </w:numPr>
        <w:spacing w:before="240" w:after="0" w:line="360" w:lineRule="auto"/>
        <w:ind w:left="1920"/>
        <w:jc w:val="both"/>
        <w:rPr>
          <w:rFonts w:ascii="Arial" w:eastAsia="Arial" w:hAnsi="Arial" w:cs="Arial"/>
        </w:rPr>
      </w:pPr>
      <w:r w:rsidRPr="00CF76B9">
        <w:rPr>
          <w:rFonts w:ascii="Arial" w:eastAsia="Arial" w:hAnsi="Arial" w:cs="Arial"/>
        </w:rPr>
        <w:t>Bajo costo, alto retorno.</w:t>
      </w:r>
    </w:p>
    <w:p w14:paraId="17E93152" w14:textId="77777777" w:rsidR="00933332" w:rsidRPr="00933332" w:rsidRDefault="00BA5FAB" w:rsidP="004C69D2">
      <w:pPr>
        <w:numPr>
          <w:ilvl w:val="0"/>
          <w:numId w:val="34"/>
        </w:numPr>
        <w:spacing w:after="240" w:line="360" w:lineRule="auto"/>
        <w:ind w:left="1920"/>
        <w:jc w:val="both"/>
        <w:rPr>
          <w:rFonts w:ascii="Arial" w:eastAsia="Arial" w:hAnsi="Arial" w:cs="Arial"/>
        </w:rPr>
      </w:pPr>
      <w:r w:rsidRPr="00CF76B9">
        <w:rPr>
          <w:rFonts w:ascii="Arial" w:eastAsia="Arial" w:hAnsi="Arial" w:cs="Arial"/>
        </w:rPr>
        <w:t>Eficiencia inmediata y mejora en el servicio.</w:t>
      </w:r>
    </w:p>
    <w:p w14:paraId="5639E08F" w14:textId="1ED98475" w:rsidR="00611807" w:rsidRPr="00611807" w:rsidRDefault="0D55FF57" w:rsidP="004C69D2">
      <w:pPr>
        <w:pStyle w:val="Ttulo2"/>
        <w:numPr>
          <w:ilvl w:val="0"/>
          <w:numId w:val="0"/>
        </w:numPr>
        <w:ind w:left="540"/>
      </w:pPr>
      <w:bookmarkStart w:id="222" w:name="_Toc201111757"/>
      <w:r>
        <w:t>7.5. Anexo E. Dimensión Técnica del Proyecto</w:t>
      </w:r>
      <w:bookmarkEnd w:id="222"/>
    </w:p>
    <w:p w14:paraId="0568BAAD" w14:textId="77777777" w:rsidR="008E5CFF" w:rsidRPr="00611807" w:rsidRDefault="00BA5FAB" w:rsidP="00933332">
      <w:pPr>
        <w:pStyle w:val="Prrafodelista"/>
        <w:numPr>
          <w:ilvl w:val="0"/>
          <w:numId w:val="49"/>
        </w:numPr>
        <w:spacing w:line="360" w:lineRule="auto"/>
        <w:ind w:left="1701"/>
        <w:rPr>
          <w:rFonts w:ascii="Arial" w:eastAsia="Arial" w:hAnsi="Arial" w:cs="Arial"/>
        </w:rPr>
      </w:pPr>
      <w:bookmarkStart w:id="223" w:name="_Toc197459589"/>
      <w:r w:rsidRPr="00611807">
        <w:rPr>
          <w:rFonts w:ascii="Arial" w:eastAsia="Arial" w:hAnsi="Arial" w:cs="Arial"/>
        </w:rPr>
        <w:t>Aspectos Técnicos Relevantes de un Software Similar</w:t>
      </w:r>
      <w:bookmarkEnd w:id="223"/>
      <w:r w:rsidRPr="00611807">
        <w:rPr>
          <w:rFonts w:ascii="Arial" w:eastAsia="Arial" w:hAnsi="Arial" w:cs="Arial"/>
        </w:rPr>
        <w:t xml:space="preserve"> </w:t>
      </w:r>
    </w:p>
    <w:p w14:paraId="1DCE2178" w14:textId="29341E23" w:rsidR="008E5CFF" w:rsidRPr="00CF76B9" w:rsidRDefault="00BA5FAB" w:rsidP="00933332">
      <w:pPr>
        <w:spacing w:line="360" w:lineRule="auto"/>
        <w:ind w:left="1701"/>
        <w:jc w:val="both"/>
        <w:rPr>
          <w:rFonts w:ascii="Arial" w:eastAsia="Arial" w:hAnsi="Arial" w:cs="Arial"/>
        </w:rPr>
      </w:pPr>
      <w:r w:rsidRPr="51DF19D8">
        <w:rPr>
          <w:rFonts w:ascii="Arial" w:eastAsia="Arial" w:hAnsi="Arial" w:cs="Arial"/>
        </w:rPr>
        <w:t>(</w:t>
      </w:r>
      <w:r w:rsidR="003421B2" w:rsidRPr="51DF19D8">
        <w:rPr>
          <w:rFonts w:ascii="Arial" w:eastAsia="Arial" w:hAnsi="Arial" w:cs="Arial"/>
        </w:rPr>
        <w:t>Referencia: https://qvet.net/?gad_source=1&amp;gad_campaignid=12727166&amp;gclid=CjwKCAjwq7fABhB2EiwAwk-YbBrsBpnQsENT7A_wijZgAAhv741OFZ_H5mtZ16C6a4a3mdMDPelxohoChY8QAvD_BwE</w:t>
      </w:r>
      <w:r w:rsidRPr="51DF19D8">
        <w:rPr>
          <w:rFonts w:ascii="Arial" w:eastAsia="Arial" w:hAnsi="Arial" w:cs="Arial"/>
        </w:rPr>
        <w:t>)</w:t>
      </w:r>
    </w:p>
    <w:p w14:paraId="07E6A8ED" w14:textId="77777777" w:rsidR="008E5CFF" w:rsidRPr="00CF76B9" w:rsidRDefault="00BA5FAB" w:rsidP="00933332">
      <w:pPr>
        <w:spacing w:before="240" w:after="240" w:line="360" w:lineRule="auto"/>
        <w:ind w:left="1276"/>
        <w:rPr>
          <w:rFonts w:ascii="Arial" w:eastAsia="Arial" w:hAnsi="Arial" w:cs="Arial"/>
        </w:rPr>
      </w:pPr>
      <w:r w:rsidRPr="00CF76B9">
        <w:rPr>
          <w:rFonts w:ascii="Arial" w:eastAsia="Arial" w:hAnsi="Arial" w:cs="Arial"/>
        </w:rPr>
        <w:t>Infraestructura Actual:</w:t>
      </w:r>
    </w:p>
    <w:p w14:paraId="36EB45A5" w14:textId="40534358" w:rsidR="008E5CFF" w:rsidRPr="00CF76B9" w:rsidRDefault="00BA5FAB" w:rsidP="00933332">
      <w:pPr>
        <w:numPr>
          <w:ilvl w:val="0"/>
          <w:numId w:val="30"/>
        </w:numPr>
        <w:spacing w:before="240" w:after="0" w:line="360" w:lineRule="auto"/>
        <w:ind w:left="1701"/>
        <w:rPr>
          <w:rFonts w:ascii="Arial" w:eastAsia="Arial" w:hAnsi="Arial" w:cs="Arial"/>
        </w:rPr>
      </w:pPr>
      <w:r w:rsidRPr="00CF76B9">
        <w:rPr>
          <w:rFonts w:ascii="Arial" w:eastAsia="Arial" w:hAnsi="Arial" w:cs="Arial"/>
        </w:rPr>
        <w:t>Funciona de manera online (basado en la nube) y requiere conexión a Internet estable.</w:t>
      </w:r>
    </w:p>
    <w:p w14:paraId="7ADB9198" w14:textId="3B220E16" w:rsidR="008E5CFF" w:rsidRPr="00CF76B9" w:rsidRDefault="00BA5FAB" w:rsidP="00933332">
      <w:pPr>
        <w:numPr>
          <w:ilvl w:val="0"/>
          <w:numId w:val="30"/>
        </w:numPr>
        <w:spacing w:after="0" w:line="360" w:lineRule="auto"/>
        <w:ind w:left="1701"/>
        <w:rPr>
          <w:rFonts w:ascii="Arial" w:eastAsia="Arial" w:hAnsi="Arial" w:cs="Arial"/>
        </w:rPr>
      </w:pPr>
      <w:r w:rsidRPr="00CF76B9">
        <w:rPr>
          <w:rFonts w:ascii="Arial" w:eastAsia="Arial" w:hAnsi="Arial" w:cs="Arial"/>
        </w:rPr>
        <w:t xml:space="preserve">Compatible con computadores, </w:t>
      </w:r>
      <w:r w:rsidR="008504A7" w:rsidRPr="00CF76B9">
        <w:rPr>
          <w:rFonts w:ascii="Arial" w:eastAsia="Arial" w:hAnsi="Arial" w:cs="Arial"/>
        </w:rPr>
        <w:t>tabletas</w:t>
      </w:r>
      <w:r w:rsidRPr="00CF76B9">
        <w:rPr>
          <w:rFonts w:ascii="Arial" w:eastAsia="Arial" w:hAnsi="Arial" w:cs="Arial"/>
        </w:rPr>
        <w:t xml:space="preserve"> y teléfonos móviles.</w:t>
      </w:r>
      <w:r>
        <w:br/>
      </w:r>
    </w:p>
    <w:p w14:paraId="546D7F6F" w14:textId="77777777" w:rsidR="008E5CFF" w:rsidRPr="00CF76B9" w:rsidRDefault="00BA5FAB" w:rsidP="00933332">
      <w:pPr>
        <w:numPr>
          <w:ilvl w:val="0"/>
          <w:numId w:val="30"/>
        </w:numPr>
        <w:spacing w:after="0" w:line="360" w:lineRule="auto"/>
        <w:ind w:left="1701"/>
        <w:rPr>
          <w:rFonts w:ascii="Arial" w:eastAsia="Arial" w:hAnsi="Arial" w:cs="Arial"/>
        </w:rPr>
      </w:pPr>
      <w:r w:rsidRPr="00CF76B9">
        <w:rPr>
          <w:rFonts w:ascii="Arial" w:eastAsia="Arial" w:hAnsi="Arial" w:cs="Arial"/>
        </w:rPr>
        <w:lastRenderedPageBreak/>
        <w:t>No necesita servidores físicos en la clínica, ya que toda la información se almacena en servidores externos seguros.</w:t>
      </w:r>
      <w:r>
        <w:br/>
      </w:r>
    </w:p>
    <w:p w14:paraId="07BEB20D" w14:textId="022B3261" w:rsidR="008E5CFF" w:rsidRPr="00CF76B9" w:rsidRDefault="00BA5FAB" w:rsidP="00933332">
      <w:pPr>
        <w:numPr>
          <w:ilvl w:val="0"/>
          <w:numId w:val="30"/>
        </w:numPr>
        <w:spacing w:after="240" w:line="360" w:lineRule="auto"/>
        <w:ind w:left="1701"/>
        <w:rPr>
          <w:rFonts w:ascii="Arial" w:eastAsia="Arial" w:hAnsi="Arial" w:cs="Arial"/>
        </w:rPr>
      </w:pPr>
      <w:r w:rsidRPr="00CF76B9">
        <w:rPr>
          <w:rFonts w:ascii="Arial" w:eastAsia="Arial" w:hAnsi="Arial" w:cs="Arial"/>
        </w:rPr>
        <w:t>Ofrece módulos integrados para agenda de citas, control de pacientes, facturación electrónica, inventario de productos, hospitalización, peluquería y más.</w:t>
      </w:r>
    </w:p>
    <w:p w14:paraId="39C13F57" w14:textId="77777777" w:rsidR="008E5CFF" w:rsidRPr="00CF76B9" w:rsidRDefault="00BA5FAB" w:rsidP="00933332">
      <w:pPr>
        <w:spacing w:before="240" w:after="240" w:line="360" w:lineRule="auto"/>
        <w:ind w:left="1701"/>
        <w:rPr>
          <w:rFonts w:ascii="Arial" w:eastAsia="Arial" w:hAnsi="Arial" w:cs="Arial"/>
        </w:rPr>
      </w:pPr>
      <w:r w:rsidRPr="00CF76B9">
        <w:rPr>
          <w:rFonts w:ascii="Arial" w:eastAsia="Arial" w:hAnsi="Arial" w:cs="Arial"/>
        </w:rPr>
        <w:t>Mejoras Digitales Propuestas:</w:t>
      </w:r>
    </w:p>
    <w:p w14:paraId="45A7C34C" w14:textId="77777777" w:rsidR="008E5CFF" w:rsidRPr="00CF76B9" w:rsidRDefault="00BA5FAB" w:rsidP="00933332">
      <w:pPr>
        <w:numPr>
          <w:ilvl w:val="0"/>
          <w:numId w:val="33"/>
        </w:numPr>
        <w:spacing w:before="240" w:after="0" w:line="360" w:lineRule="auto"/>
        <w:ind w:left="1701"/>
        <w:rPr>
          <w:rFonts w:ascii="Arial" w:eastAsia="Arial" w:hAnsi="Arial" w:cs="Arial"/>
        </w:rPr>
      </w:pPr>
      <w:r w:rsidRPr="00CF76B9">
        <w:rPr>
          <w:rFonts w:ascii="Arial" w:eastAsia="Arial" w:hAnsi="Arial" w:cs="Arial"/>
        </w:rPr>
        <w:t>Implementar un acceso personalizado para cada rol de usuario (administrador, veterinario, técnico, recepcionista).</w:t>
      </w:r>
      <w:r>
        <w:br/>
      </w:r>
    </w:p>
    <w:p w14:paraId="4FFC1A84" w14:textId="77777777" w:rsidR="008E5CFF" w:rsidRPr="00CF76B9" w:rsidRDefault="00BA5FAB" w:rsidP="00933332">
      <w:pPr>
        <w:numPr>
          <w:ilvl w:val="0"/>
          <w:numId w:val="33"/>
        </w:numPr>
        <w:spacing w:after="0" w:line="360" w:lineRule="auto"/>
        <w:ind w:left="1701"/>
        <w:rPr>
          <w:rFonts w:ascii="Arial" w:eastAsia="Arial" w:hAnsi="Arial" w:cs="Arial"/>
        </w:rPr>
      </w:pPr>
      <w:r w:rsidRPr="00CF76B9">
        <w:rPr>
          <w:rFonts w:ascii="Arial" w:eastAsia="Arial" w:hAnsi="Arial" w:cs="Arial"/>
        </w:rPr>
        <w:t>Integrar recordatorios automáticos de citas a través de WhatsApp o correo electrónico para reducir ausencias.</w:t>
      </w:r>
      <w:r>
        <w:br/>
      </w:r>
    </w:p>
    <w:p w14:paraId="159226FA" w14:textId="77777777" w:rsidR="008E5CFF" w:rsidRPr="00CF76B9" w:rsidRDefault="00BA5FAB" w:rsidP="00933332">
      <w:pPr>
        <w:numPr>
          <w:ilvl w:val="0"/>
          <w:numId w:val="33"/>
        </w:numPr>
        <w:spacing w:after="0" w:line="360" w:lineRule="auto"/>
        <w:ind w:left="1701"/>
        <w:rPr>
          <w:rFonts w:ascii="Arial" w:eastAsia="Arial" w:hAnsi="Arial" w:cs="Arial"/>
        </w:rPr>
      </w:pPr>
      <w:r w:rsidRPr="00CF76B9">
        <w:rPr>
          <w:rFonts w:ascii="Arial" w:eastAsia="Arial" w:hAnsi="Arial" w:cs="Arial"/>
        </w:rPr>
        <w:t>Conectar el sistema a medios de pago electrónicos (transferencias, tarjetas).</w:t>
      </w:r>
      <w:r>
        <w:br/>
      </w:r>
    </w:p>
    <w:p w14:paraId="22EE0350" w14:textId="77777777" w:rsidR="008E5CFF" w:rsidRPr="00CF76B9" w:rsidRDefault="00BA5FAB" w:rsidP="00933332">
      <w:pPr>
        <w:numPr>
          <w:ilvl w:val="0"/>
          <w:numId w:val="33"/>
        </w:numPr>
        <w:spacing w:after="0" w:line="360" w:lineRule="auto"/>
        <w:ind w:left="1701"/>
        <w:rPr>
          <w:rFonts w:ascii="Arial" w:eastAsia="Arial" w:hAnsi="Arial" w:cs="Arial"/>
        </w:rPr>
      </w:pPr>
      <w:r w:rsidRPr="00CF76B9">
        <w:rPr>
          <w:rFonts w:ascii="Arial" w:eastAsia="Arial" w:hAnsi="Arial" w:cs="Arial"/>
        </w:rPr>
        <w:t>Desarrollar un portal de clientes donde los dueños puedan ver citas, historiales médicos y comprar productos.</w:t>
      </w:r>
      <w:r>
        <w:br/>
      </w:r>
    </w:p>
    <w:p w14:paraId="2001DA46" w14:textId="10CF22E4" w:rsidR="008E5CFF" w:rsidRPr="00CF76B9" w:rsidRDefault="00BA5FAB" w:rsidP="00933332">
      <w:pPr>
        <w:numPr>
          <w:ilvl w:val="0"/>
          <w:numId w:val="33"/>
        </w:numPr>
        <w:spacing w:after="240" w:line="360" w:lineRule="auto"/>
        <w:ind w:left="1701"/>
        <w:rPr>
          <w:rFonts w:ascii="Arial" w:eastAsia="Arial" w:hAnsi="Arial" w:cs="Arial"/>
        </w:rPr>
      </w:pPr>
      <w:r w:rsidRPr="00CF76B9">
        <w:rPr>
          <w:rFonts w:ascii="Arial" w:eastAsia="Arial" w:hAnsi="Arial" w:cs="Arial"/>
        </w:rPr>
        <w:t>Incorporar herramientas de telemedicina para consultas virtuales.</w:t>
      </w:r>
    </w:p>
    <w:p w14:paraId="021F6A7A" w14:textId="77777777" w:rsidR="008E5CFF" w:rsidRPr="00CF76B9" w:rsidRDefault="00BA5FAB" w:rsidP="00933332">
      <w:pPr>
        <w:spacing w:before="240" w:after="240" w:line="360" w:lineRule="auto"/>
        <w:ind w:left="1701"/>
        <w:rPr>
          <w:rFonts w:ascii="Arial" w:eastAsia="Arial" w:hAnsi="Arial" w:cs="Arial"/>
        </w:rPr>
      </w:pPr>
      <w:r w:rsidRPr="00CF76B9">
        <w:rPr>
          <w:rFonts w:ascii="Arial" w:eastAsia="Arial" w:hAnsi="Arial" w:cs="Arial"/>
        </w:rPr>
        <w:t>Capacitaciones Necesarias:</w:t>
      </w:r>
    </w:p>
    <w:p w14:paraId="0A4482E5" w14:textId="77777777" w:rsidR="008E5CFF" w:rsidRPr="00CF76B9" w:rsidRDefault="00BA5FAB" w:rsidP="00933332">
      <w:pPr>
        <w:numPr>
          <w:ilvl w:val="0"/>
          <w:numId w:val="10"/>
        </w:numPr>
        <w:spacing w:before="240" w:after="0" w:line="360" w:lineRule="auto"/>
        <w:ind w:left="1701"/>
        <w:rPr>
          <w:rFonts w:ascii="Arial" w:eastAsia="Arial" w:hAnsi="Arial" w:cs="Arial"/>
        </w:rPr>
      </w:pPr>
      <w:r w:rsidRPr="00CF76B9">
        <w:rPr>
          <w:rFonts w:ascii="Arial" w:eastAsia="Arial" w:hAnsi="Arial" w:cs="Arial"/>
        </w:rPr>
        <w:t>Capacitación básica en el uso del sistema para todo el personal (módulos de pacientes, citas y ventas).</w:t>
      </w:r>
      <w:r>
        <w:br/>
      </w:r>
    </w:p>
    <w:p w14:paraId="015E43FE" w14:textId="77777777" w:rsidR="008E5CFF" w:rsidRPr="00CF76B9" w:rsidRDefault="00BA5FAB" w:rsidP="00933332">
      <w:pPr>
        <w:numPr>
          <w:ilvl w:val="0"/>
          <w:numId w:val="10"/>
        </w:numPr>
        <w:spacing w:after="0" w:line="360" w:lineRule="auto"/>
        <w:ind w:left="1701"/>
        <w:rPr>
          <w:rFonts w:ascii="Arial" w:eastAsia="Arial" w:hAnsi="Arial" w:cs="Arial"/>
        </w:rPr>
      </w:pPr>
      <w:r w:rsidRPr="00CF76B9">
        <w:rPr>
          <w:rFonts w:ascii="Arial" w:eastAsia="Arial" w:hAnsi="Arial" w:cs="Arial"/>
        </w:rPr>
        <w:t>Entrenamiento específico para el área administrativa en generación de reportes y facturación electrónica.</w:t>
      </w:r>
      <w:r>
        <w:br/>
      </w:r>
    </w:p>
    <w:p w14:paraId="1863259B" w14:textId="757A3381" w:rsidR="008E5CFF" w:rsidRPr="00CF76B9" w:rsidRDefault="00BA5FAB" w:rsidP="00933332">
      <w:pPr>
        <w:numPr>
          <w:ilvl w:val="0"/>
          <w:numId w:val="10"/>
        </w:numPr>
        <w:spacing w:after="0" w:line="360" w:lineRule="auto"/>
        <w:ind w:left="1701"/>
        <w:rPr>
          <w:rFonts w:ascii="Arial" w:eastAsia="Arial" w:hAnsi="Arial" w:cs="Arial"/>
        </w:rPr>
      </w:pPr>
      <w:r w:rsidRPr="00CF76B9">
        <w:rPr>
          <w:rFonts w:ascii="Arial" w:eastAsia="Arial" w:hAnsi="Arial" w:cs="Arial"/>
        </w:rPr>
        <w:lastRenderedPageBreak/>
        <w:t>Talleres de buenas prácticas en protección de datos personales de clientes y pacientes.</w:t>
      </w:r>
    </w:p>
    <w:p w14:paraId="2EA67AB0" w14:textId="6C16E248" w:rsidR="008E5CFF" w:rsidRPr="00CF76B9" w:rsidRDefault="00BA5FAB" w:rsidP="00933332">
      <w:pPr>
        <w:numPr>
          <w:ilvl w:val="0"/>
          <w:numId w:val="10"/>
        </w:numPr>
        <w:spacing w:after="240" w:line="360" w:lineRule="auto"/>
        <w:ind w:left="1701"/>
        <w:rPr>
          <w:rFonts w:ascii="Arial" w:eastAsia="Arial" w:hAnsi="Arial" w:cs="Arial"/>
        </w:rPr>
      </w:pPr>
      <w:r w:rsidRPr="00CF76B9">
        <w:rPr>
          <w:rFonts w:ascii="Arial" w:eastAsia="Arial" w:hAnsi="Arial" w:cs="Arial"/>
        </w:rPr>
        <w:t>Cursos de actualización periódica conforme se agreguen nuevas funciones al sistema.</w:t>
      </w:r>
    </w:p>
    <w:p w14:paraId="43BD8607" w14:textId="77777777" w:rsidR="008E5CFF" w:rsidRPr="00CF76B9" w:rsidRDefault="00BA5FAB" w:rsidP="00933332">
      <w:pPr>
        <w:spacing w:before="240" w:after="240" w:line="360" w:lineRule="auto"/>
        <w:ind w:left="1276"/>
        <w:jc w:val="both"/>
        <w:rPr>
          <w:rFonts w:ascii="Arial" w:eastAsia="Arial" w:hAnsi="Arial" w:cs="Arial"/>
        </w:rPr>
      </w:pPr>
      <w:r w:rsidRPr="00CF76B9">
        <w:rPr>
          <w:rFonts w:ascii="Arial" w:eastAsia="Arial" w:hAnsi="Arial" w:cs="Arial"/>
        </w:rPr>
        <w:t>Declaración sobre el Uso de Imágenes del Software</w:t>
      </w:r>
    </w:p>
    <w:p w14:paraId="58CB84DF" w14:textId="77777777" w:rsidR="008E5CFF" w:rsidRDefault="00BA5FAB" w:rsidP="00933332">
      <w:pPr>
        <w:spacing w:before="240" w:after="240" w:line="360" w:lineRule="auto"/>
        <w:ind w:left="1276"/>
        <w:jc w:val="both"/>
        <w:rPr>
          <w:rFonts w:ascii="Arial" w:eastAsia="Arial" w:hAnsi="Arial" w:cs="Arial"/>
        </w:rPr>
      </w:pPr>
      <w:r w:rsidRPr="00CF76B9">
        <w:rPr>
          <w:rFonts w:ascii="Arial" w:eastAsia="Arial" w:hAnsi="Arial" w:cs="Arial"/>
        </w:rPr>
        <w:t xml:space="preserve">Por motivos de cumplimiento con los términos y condiciones de uso de </w:t>
      </w:r>
      <w:proofErr w:type="spellStart"/>
      <w:r w:rsidRPr="00CF76B9">
        <w:rPr>
          <w:rFonts w:ascii="Arial" w:eastAsia="Arial" w:hAnsi="Arial" w:cs="Arial"/>
        </w:rPr>
        <w:t>Provet</w:t>
      </w:r>
      <w:proofErr w:type="spellEnd"/>
      <w:r w:rsidRPr="00CF76B9">
        <w:rPr>
          <w:rFonts w:ascii="Arial" w:eastAsia="Arial" w:hAnsi="Arial" w:cs="Arial"/>
        </w:rPr>
        <w:t xml:space="preserve"> Cloud, así como para respetar las políticas de privacidad y protección de datos de los clientes, no está permitido difundir y compartir imágenes directas del sistema. Esta medida también responde a la necesidad de preservar la comodidad y la confianza de los usuarios que manejan información clínica sensible a través de la plataforma. Por lo tanto, cualquier representación visual será realizada de forma ilustrativa y sin comprometer datos reales.</w:t>
      </w:r>
    </w:p>
    <w:p w14:paraId="40088D31" w14:textId="77777777" w:rsidR="00611807" w:rsidRDefault="00611807" w:rsidP="004556C2">
      <w:pPr>
        <w:spacing w:before="240" w:after="240" w:line="360" w:lineRule="auto"/>
        <w:ind w:left="480"/>
        <w:jc w:val="both"/>
        <w:rPr>
          <w:rFonts w:ascii="Arial" w:eastAsia="Arial" w:hAnsi="Arial" w:cs="Arial"/>
        </w:rPr>
      </w:pPr>
    </w:p>
    <w:p w14:paraId="391E17EF" w14:textId="77777777" w:rsidR="00611807" w:rsidRDefault="00611807" w:rsidP="004556C2">
      <w:pPr>
        <w:spacing w:before="240" w:after="240" w:line="360" w:lineRule="auto"/>
        <w:ind w:left="480"/>
        <w:jc w:val="both"/>
        <w:rPr>
          <w:rFonts w:ascii="Arial" w:eastAsia="Arial" w:hAnsi="Arial" w:cs="Arial"/>
        </w:rPr>
      </w:pPr>
    </w:p>
    <w:p w14:paraId="6CC806A5" w14:textId="77777777" w:rsidR="00611807" w:rsidRDefault="00611807" w:rsidP="004556C2">
      <w:pPr>
        <w:spacing w:before="240" w:after="240" w:line="360" w:lineRule="auto"/>
        <w:ind w:left="480"/>
        <w:jc w:val="both"/>
        <w:rPr>
          <w:rFonts w:ascii="Arial" w:eastAsia="Arial" w:hAnsi="Arial" w:cs="Arial"/>
        </w:rPr>
      </w:pPr>
    </w:p>
    <w:p w14:paraId="1DD8680E" w14:textId="77777777" w:rsidR="00611807" w:rsidRDefault="00611807" w:rsidP="004556C2">
      <w:pPr>
        <w:spacing w:before="240" w:after="240" w:line="360" w:lineRule="auto"/>
        <w:ind w:left="480"/>
        <w:jc w:val="both"/>
        <w:rPr>
          <w:rFonts w:ascii="Arial" w:eastAsia="Arial" w:hAnsi="Arial" w:cs="Arial"/>
        </w:rPr>
      </w:pPr>
    </w:p>
    <w:p w14:paraId="6EE9398F" w14:textId="77777777" w:rsidR="00611807" w:rsidRDefault="00611807" w:rsidP="004556C2">
      <w:pPr>
        <w:spacing w:before="240" w:after="240" w:line="360" w:lineRule="auto"/>
        <w:ind w:left="480"/>
        <w:jc w:val="both"/>
        <w:rPr>
          <w:rFonts w:ascii="Arial" w:eastAsia="Arial" w:hAnsi="Arial" w:cs="Arial"/>
        </w:rPr>
      </w:pPr>
    </w:p>
    <w:p w14:paraId="5A586C2A" w14:textId="77777777" w:rsidR="00611807" w:rsidRDefault="00611807" w:rsidP="004556C2">
      <w:pPr>
        <w:spacing w:before="240" w:after="240" w:line="360" w:lineRule="auto"/>
        <w:ind w:left="480"/>
        <w:jc w:val="both"/>
        <w:rPr>
          <w:rFonts w:ascii="Arial" w:eastAsia="Arial" w:hAnsi="Arial" w:cs="Arial"/>
        </w:rPr>
      </w:pPr>
    </w:p>
    <w:p w14:paraId="13866F70" w14:textId="77777777" w:rsidR="00611807" w:rsidRDefault="00611807" w:rsidP="004556C2">
      <w:pPr>
        <w:spacing w:before="240" w:after="240" w:line="360" w:lineRule="auto"/>
        <w:ind w:left="480"/>
        <w:jc w:val="both"/>
        <w:rPr>
          <w:rFonts w:ascii="Arial" w:eastAsia="Arial" w:hAnsi="Arial" w:cs="Arial"/>
        </w:rPr>
      </w:pPr>
    </w:p>
    <w:p w14:paraId="3CE79674" w14:textId="77777777" w:rsidR="00611807" w:rsidRDefault="00611807" w:rsidP="004556C2">
      <w:pPr>
        <w:spacing w:before="240" w:after="240" w:line="360" w:lineRule="auto"/>
        <w:ind w:left="480"/>
        <w:jc w:val="both"/>
        <w:rPr>
          <w:rFonts w:ascii="Arial" w:eastAsia="Arial" w:hAnsi="Arial" w:cs="Arial"/>
        </w:rPr>
      </w:pPr>
    </w:p>
    <w:p w14:paraId="2682CF5E" w14:textId="77777777" w:rsidR="00611807" w:rsidRDefault="00611807" w:rsidP="004556C2">
      <w:pPr>
        <w:spacing w:before="240" w:after="240" w:line="360" w:lineRule="auto"/>
        <w:ind w:left="480"/>
        <w:jc w:val="both"/>
        <w:rPr>
          <w:rFonts w:ascii="Arial" w:eastAsia="Arial" w:hAnsi="Arial" w:cs="Arial"/>
        </w:rPr>
      </w:pPr>
    </w:p>
    <w:p w14:paraId="31651375" w14:textId="77777777" w:rsidR="00611807" w:rsidRDefault="00611807" w:rsidP="004556C2">
      <w:pPr>
        <w:spacing w:before="240" w:after="240" w:line="360" w:lineRule="auto"/>
        <w:ind w:left="480"/>
        <w:jc w:val="both"/>
        <w:rPr>
          <w:rFonts w:ascii="Arial" w:eastAsia="Arial" w:hAnsi="Arial" w:cs="Arial"/>
        </w:rPr>
      </w:pPr>
    </w:p>
    <w:p w14:paraId="5A2FC5D7" w14:textId="77777777" w:rsidR="00611807" w:rsidRPr="00CF76B9" w:rsidRDefault="00611807" w:rsidP="004556C2">
      <w:pPr>
        <w:spacing w:before="240" w:after="240" w:line="360" w:lineRule="auto"/>
        <w:ind w:left="480"/>
        <w:jc w:val="both"/>
        <w:rPr>
          <w:rFonts w:ascii="Arial" w:eastAsia="Arial" w:hAnsi="Arial" w:cs="Arial"/>
        </w:rPr>
      </w:pPr>
    </w:p>
    <w:p w14:paraId="3AB6A35E" w14:textId="77777777" w:rsidR="005E1FCF" w:rsidRDefault="005E1FCF">
      <w:pPr>
        <w:rPr>
          <w:rFonts w:ascii="Arial" w:eastAsia="Arial" w:hAnsi="Arial" w:cs="Arial"/>
        </w:rPr>
      </w:pPr>
      <w:r>
        <w:rPr>
          <w:rFonts w:ascii="Arial" w:eastAsia="Arial" w:hAnsi="Arial" w:cs="Arial"/>
        </w:rPr>
        <w:lastRenderedPageBreak/>
        <w:br w:type="page"/>
      </w:r>
    </w:p>
    <w:p w14:paraId="3FF418A7" w14:textId="59428E80" w:rsidR="008E5CFF" w:rsidRPr="00CF76B9" w:rsidRDefault="00BA5FAB" w:rsidP="004556C2">
      <w:pPr>
        <w:spacing w:before="360" w:line="360" w:lineRule="auto"/>
        <w:ind w:left="480"/>
        <w:jc w:val="both"/>
        <w:rPr>
          <w:rFonts w:ascii="Arial" w:eastAsia="Arial" w:hAnsi="Arial" w:cs="Arial"/>
        </w:rPr>
      </w:pPr>
      <w:r w:rsidRPr="51DF19D8">
        <w:rPr>
          <w:rFonts w:ascii="Arial" w:eastAsia="Arial" w:hAnsi="Arial" w:cs="Arial"/>
        </w:rPr>
        <w:lastRenderedPageBreak/>
        <w:t>Idea de ficha medica veterinaria:</w:t>
      </w:r>
    </w:p>
    <w:p w14:paraId="6ECAC938" w14:textId="0492F70D" w:rsidR="005E1FCF" w:rsidRDefault="005E1FCF" w:rsidP="005E1FCF">
      <w:pPr>
        <w:pStyle w:val="Sinespaciado"/>
      </w:pPr>
      <w:bookmarkStart w:id="224" w:name="_Toc201111777"/>
      <w:r>
        <w:t xml:space="preserve">Figura </w:t>
      </w:r>
      <w:r w:rsidR="004D7BE2">
        <w:fldChar w:fldCharType="begin"/>
      </w:r>
      <w:r w:rsidR="004D7BE2">
        <w:instrText xml:space="preserve"> STYLEREF 1 \s </w:instrText>
      </w:r>
      <w:r w:rsidR="004D7BE2">
        <w:fldChar w:fldCharType="separate"/>
      </w:r>
      <w:r w:rsidR="004D7BE2">
        <w:rPr>
          <w:noProof/>
        </w:rPr>
        <w:t>7</w:t>
      </w:r>
      <w:r w:rsidR="004D7BE2">
        <w:fldChar w:fldCharType="end"/>
      </w:r>
      <w:r w:rsidR="004D7BE2">
        <w:t>.</w:t>
      </w:r>
      <w:r w:rsidR="004D7BE2">
        <w:fldChar w:fldCharType="begin"/>
      </w:r>
      <w:r w:rsidR="004D7BE2">
        <w:instrText xml:space="preserve"> SEQ Figura \* ARABIC \s 1 </w:instrText>
      </w:r>
      <w:r w:rsidR="004D7BE2">
        <w:fldChar w:fldCharType="separate"/>
      </w:r>
      <w:r w:rsidR="004D7BE2">
        <w:rPr>
          <w:noProof/>
        </w:rPr>
        <w:t>3</w:t>
      </w:r>
      <w:r w:rsidR="004D7BE2">
        <w:fldChar w:fldCharType="end"/>
      </w:r>
      <w:r>
        <w:t xml:space="preserve"> </w:t>
      </w:r>
      <w:r w:rsidRPr="00CB6896">
        <w:t>Datos En la ficha Médica</w:t>
      </w:r>
      <w:bookmarkEnd w:id="224"/>
    </w:p>
    <w:p w14:paraId="1262A83F" w14:textId="77777777" w:rsidR="008E5CFF" w:rsidRPr="00CF76B9" w:rsidRDefault="00BA5FAB" w:rsidP="004556C2">
      <w:pPr>
        <w:spacing w:before="360" w:line="360" w:lineRule="auto"/>
        <w:jc w:val="center"/>
        <w:rPr>
          <w:rFonts w:ascii="Arial" w:eastAsia="Arial" w:hAnsi="Arial" w:cs="Arial"/>
        </w:rPr>
      </w:pPr>
      <w:r>
        <w:rPr>
          <w:noProof/>
        </w:rPr>
        <w:drawing>
          <wp:inline distT="0" distB="0" distL="0" distR="0" wp14:anchorId="6B425272" wp14:editId="1C35304C">
            <wp:extent cx="4142216" cy="4804913"/>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171465" cy="4838841"/>
                    </a:xfrm>
                    <a:prstGeom prst="rect">
                      <a:avLst/>
                    </a:prstGeom>
                    <a:ln/>
                  </pic:spPr>
                </pic:pic>
              </a:graphicData>
            </a:graphic>
          </wp:inline>
        </w:drawing>
      </w:r>
    </w:p>
    <w:p w14:paraId="6DDD29BD" w14:textId="77777777" w:rsidR="008E5CFF" w:rsidRPr="00CF76B9" w:rsidRDefault="00BA5FAB" w:rsidP="004556C2">
      <w:pPr>
        <w:spacing w:before="240" w:after="240" w:line="360" w:lineRule="auto"/>
        <w:jc w:val="right"/>
        <w:rPr>
          <w:rFonts w:ascii="Arial" w:eastAsia="Arial" w:hAnsi="Arial" w:cs="Arial"/>
          <w:i/>
          <w:sz w:val="22"/>
          <w:szCs w:val="22"/>
        </w:rPr>
      </w:pPr>
      <w:r w:rsidRPr="00CF76B9">
        <w:rPr>
          <w:rFonts w:ascii="Arial" w:eastAsia="Arial" w:hAnsi="Arial" w:cs="Arial"/>
          <w:i/>
          <w:sz w:val="22"/>
          <w:szCs w:val="22"/>
        </w:rPr>
        <w:t>Fuente: Desarrollado por los estudiantes encargados en este proyecto con fines académicos de la Universidad Andrés Bello como parte del curso Ingeniería de Software I (2025).</w:t>
      </w:r>
    </w:p>
    <w:p w14:paraId="589721FB" w14:textId="77777777" w:rsidR="008E5CFF" w:rsidRDefault="008E5CFF" w:rsidP="004556C2">
      <w:pPr>
        <w:spacing w:before="360" w:line="360" w:lineRule="auto"/>
        <w:jc w:val="both"/>
        <w:rPr>
          <w:rFonts w:ascii="Arial" w:eastAsia="Arial" w:hAnsi="Arial" w:cs="Arial"/>
          <w:color w:val="FFFFFF"/>
        </w:rPr>
      </w:pPr>
    </w:p>
    <w:sectPr w:rsidR="008E5CFF" w:rsidSect="00A9193D">
      <w:headerReference w:type="default" r:id="rId40"/>
      <w:footerReference w:type="default" r:id="rId41"/>
      <w:headerReference w:type="first" r:id="rId42"/>
      <w:pgSz w:w="12240" w:h="15840"/>
      <w:pgMar w:top="1418" w:right="1418" w:bottom="1418"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FDB1A" w14:textId="77777777" w:rsidR="00F1783F" w:rsidRPr="00CF76B9" w:rsidRDefault="00F1783F">
      <w:pPr>
        <w:spacing w:after="0" w:line="240" w:lineRule="auto"/>
      </w:pPr>
      <w:r w:rsidRPr="00CF76B9">
        <w:separator/>
      </w:r>
    </w:p>
  </w:endnote>
  <w:endnote w:type="continuationSeparator" w:id="0">
    <w:p w14:paraId="687F13FF" w14:textId="77777777" w:rsidR="00F1783F" w:rsidRPr="00CF76B9" w:rsidRDefault="00F1783F">
      <w:pPr>
        <w:spacing w:after="0" w:line="240" w:lineRule="auto"/>
      </w:pPr>
      <w:r w:rsidRPr="00CF76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390096BE-554F-4EE1-A9FC-FCAE5ED92D83}"/>
    <w:embedBold r:id="rId2" w:fontKey="{633538A8-C3E6-4135-9D71-14BA22E774F7}"/>
    <w:embedItalic r:id="rId3" w:fontKey="{313D1A35-4DD7-4F7B-9305-1A88C4E69E48}"/>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F6EC6FEF-F929-4C24-A397-D31E350A5D17}"/>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B25D2558-6C83-4C16-B111-2CBC2F3EC1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C063C" w14:textId="77777777" w:rsidR="008E5CFF" w:rsidRPr="00CF76B9" w:rsidRDefault="00BA5FAB">
    <w:pPr>
      <w:jc w:val="right"/>
    </w:pPr>
    <w:r w:rsidRPr="00CF76B9">
      <w:fldChar w:fldCharType="begin"/>
    </w:r>
    <w:r w:rsidRPr="00CF76B9">
      <w:instrText>PAGE</w:instrText>
    </w:r>
    <w:r w:rsidRPr="00CF76B9">
      <w:fldChar w:fldCharType="separate"/>
    </w:r>
    <w:r w:rsidR="00CF76B9" w:rsidRPr="00CF76B9">
      <w:t>2</w:t>
    </w:r>
    <w:r w:rsidRPr="00CF76B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E5405" w14:textId="77777777" w:rsidR="00F1783F" w:rsidRPr="00CF76B9" w:rsidRDefault="00F1783F">
      <w:pPr>
        <w:spacing w:after="0" w:line="240" w:lineRule="auto"/>
      </w:pPr>
      <w:r w:rsidRPr="00CF76B9">
        <w:separator/>
      </w:r>
    </w:p>
  </w:footnote>
  <w:footnote w:type="continuationSeparator" w:id="0">
    <w:p w14:paraId="16F449B4" w14:textId="77777777" w:rsidR="00F1783F" w:rsidRPr="00CF76B9" w:rsidRDefault="00F1783F">
      <w:pPr>
        <w:spacing w:after="0" w:line="240" w:lineRule="auto"/>
      </w:pPr>
      <w:r w:rsidRPr="00CF76B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21E20" w14:textId="361E1975" w:rsidR="008E5CFF" w:rsidRPr="00CF76B9" w:rsidRDefault="00EC4364">
    <w:r w:rsidRPr="00CF76B9">
      <w:rPr>
        <w:noProof/>
      </w:rPr>
      <w:drawing>
        <wp:anchor distT="114300" distB="114300" distL="114300" distR="114300" simplePos="0" relativeHeight="251658240" behindDoc="0" locked="0" layoutInCell="1" hidden="0" allowOverlap="1" wp14:anchorId="5F134FB8" wp14:editId="1CF3E12E">
          <wp:simplePos x="0" y="0"/>
          <wp:positionH relativeFrom="column">
            <wp:posOffset>-779736</wp:posOffset>
          </wp:positionH>
          <wp:positionV relativeFrom="paragraph">
            <wp:posOffset>-265363</wp:posOffset>
          </wp:positionV>
          <wp:extent cx="777061" cy="654367"/>
          <wp:effectExtent l="0" t="0" r="0" b="0"/>
          <wp:wrapNone/>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777061" cy="654367"/>
                  </a:xfrm>
                  <a:prstGeom prst="rect">
                    <a:avLst/>
                  </a:prstGeom>
                  <a:ln/>
                </pic:spPr>
              </pic:pic>
            </a:graphicData>
          </a:graphic>
        </wp:anchor>
      </w:drawing>
    </w:r>
    <w:r w:rsidRPr="00CF76B9">
      <w:t>Documento 0</w:t>
    </w:r>
  </w:p>
  <w:p w14:paraId="185AA145" w14:textId="77777777" w:rsidR="008E5CFF" w:rsidRPr="00CF76B9" w:rsidRDefault="008E5CFF">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30"/>
      <w:gridCol w:w="3130"/>
      <w:gridCol w:w="3130"/>
    </w:tblGrid>
    <w:tr w:rsidR="55DCC9FE" w14:paraId="27767EAB" w14:textId="77777777" w:rsidTr="55DCC9FE">
      <w:trPr>
        <w:trHeight w:val="300"/>
      </w:trPr>
      <w:tc>
        <w:tcPr>
          <w:tcW w:w="3130" w:type="dxa"/>
        </w:tcPr>
        <w:p w14:paraId="3FC0E7BE" w14:textId="44A96CB8" w:rsidR="55DCC9FE" w:rsidRDefault="55DCC9FE" w:rsidP="55DCC9FE">
          <w:pPr>
            <w:pStyle w:val="Encabezado"/>
            <w:ind w:left="-115"/>
          </w:pPr>
        </w:p>
      </w:tc>
      <w:tc>
        <w:tcPr>
          <w:tcW w:w="3130" w:type="dxa"/>
        </w:tcPr>
        <w:p w14:paraId="18DE2823" w14:textId="4C092734" w:rsidR="55DCC9FE" w:rsidRDefault="55DCC9FE" w:rsidP="55DCC9FE">
          <w:pPr>
            <w:pStyle w:val="Encabezado"/>
            <w:jc w:val="center"/>
          </w:pPr>
        </w:p>
      </w:tc>
      <w:tc>
        <w:tcPr>
          <w:tcW w:w="3130" w:type="dxa"/>
        </w:tcPr>
        <w:p w14:paraId="4A6B70FC" w14:textId="17D7804D" w:rsidR="55DCC9FE" w:rsidRDefault="55DCC9FE" w:rsidP="55DCC9FE">
          <w:pPr>
            <w:pStyle w:val="Encabezado"/>
            <w:jc w:val="right"/>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4E2F"/>
    <w:multiLevelType w:val="multilevel"/>
    <w:tmpl w:val="338E2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B100B"/>
    <w:multiLevelType w:val="multilevel"/>
    <w:tmpl w:val="60EE04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4D5D6F"/>
    <w:multiLevelType w:val="multilevel"/>
    <w:tmpl w:val="8E06E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F21619"/>
    <w:multiLevelType w:val="multilevel"/>
    <w:tmpl w:val="06124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546E95"/>
    <w:multiLevelType w:val="multilevel"/>
    <w:tmpl w:val="3F1224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87033A"/>
    <w:multiLevelType w:val="multilevel"/>
    <w:tmpl w:val="CF1C13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463197"/>
    <w:multiLevelType w:val="multilevel"/>
    <w:tmpl w:val="64323452"/>
    <w:lvl w:ilvl="0">
      <w:start w:val="1"/>
      <w:numFmt w:val="bullet"/>
      <w:lvlText w:val="●"/>
      <w:lvlJc w:val="left"/>
      <w:pPr>
        <w:ind w:left="1211" w:hanging="360"/>
      </w:pPr>
      <w:rPr>
        <w:u w:val="none"/>
      </w:rPr>
    </w:lvl>
    <w:lvl w:ilvl="1">
      <w:start w:val="1"/>
      <w:numFmt w:val="bullet"/>
      <w:lvlText w:val="○"/>
      <w:lvlJc w:val="left"/>
      <w:pPr>
        <w:ind w:left="1931" w:hanging="360"/>
      </w:pPr>
      <w:rPr>
        <w:u w:val="none"/>
      </w:rPr>
    </w:lvl>
    <w:lvl w:ilvl="2">
      <w:start w:val="1"/>
      <w:numFmt w:val="bullet"/>
      <w:lvlText w:val="■"/>
      <w:lvlJc w:val="left"/>
      <w:pPr>
        <w:ind w:left="2651" w:hanging="360"/>
      </w:pPr>
      <w:rPr>
        <w:u w:val="none"/>
      </w:rPr>
    </w:lvl>
    <w:lvl w:ilvl="3">
      <w:start w:val="1"/>
      <w:numFmt w:val="bullet"/>
      <w:lvlText w:val="●"/>
      <w:lvlJc w:val="left"/>
      <w:pPr>
        <w:ind w:left="3371" w:hanging="360"/>
      </w:pPr>
      <w:rPr>
        <w:u w:val="none"/>
      </w:rPr>
    </w:lvl>
    <w:lvl w:ilvl="4">
      <w:start w:val="1"/>
      <w:numFmt w:val="bullet"/>
      <w:lvlText w:val="○"/>
      <w:lvlJc w:val="left"/>
      <w:pPr>
        <w:ind w:left="4091" w:hanging="360"/>
      </w:pPr>
      <w:rPr>
        <w:u w:val="none"/>
      </w:rPr>
    </w:lvl>
    <w:lvl w:ilvl="5">
      <w:start w:val="1"/>
      <w:numFmt w:val="bullet"/>
      <w:lvlText w:val="■"/>
      <w:lvlJc w:val="left"/>
      <w:pPr>
        <w:ind w:left="4811" w:hanging="360"/>
      </w:pPr>
      <w:rPr>
        <w:u w:val="none"/>
      </w:rPr>
    </w:lvl>
    <w:lvl w:ilvl="6">
      <w:start w:val="1"/>
      <w:numFmt w:val="bullet"/>
      <w:lvlText w:val="●"/>
      <w:lvlJc w:val="left"/>
      <w:pPr>
        <w:ind w:left="5531" w:hanging="360"/>
      </w:pPr>
      <w:rPr>
        <w:u w:val="none"/>
      </w:rPr>
    </w:lvl>
    <w:lvl w:ilvl="7">
      <w:start w:val="1"/>
      <w:numFmt w:val="bullet"/>
      <w:lvlText w:val="○"/>
      <w:lvlJc w:val="left"/>
      <w:pPr>
        <w:ind w:left="6251" w:hanging="360"/>
      </w:pPr>
      <w:rPr>
        <w:u w:val="none"/>
      </w:rPr>
    </w:lvl>
    <w:lvl w:ilvl="8">
      <w:start w:val="1"/>
      <w:numFmt w:val="bullet"/>
      <w:lvlText w:val="■"/>
      <w:lvlJc w:val="left"/>
      <w:pPr>
        <w:ind w:left="6971" w:hanging="360"/>
      </w:pPr>
      <w:rPr>
        <w:u w:val="none"/>
      </w:rPr>
    </w:lvl>
  </w:abstractNum>
  <w:abstractNum w:abstractNumId="7" w15:restartNumberingAfterBreak="0">
    <w:nsid w:val="0F821342"/>
    <w:multiLevelType w:val="multilevel"/>
    <w:tmpl w:val="FAEE1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3B5C94"/>
    <w:multiLevelType w:val="multilevel"/>
    <w:tmpl w:val="E2B607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3D6EAD"/>
    <w:multiLevelType w:val="multilevel"/>
    <w:tmpl w:val="4EF6AD1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AB5357"/>
    <w:multiLevelType w:val="multilevel"/>
    <w:tmpl w:val="EC9813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8A2413E"/>
    <w:multiLevelType w:val="multilevel"/>
    <w:tmpl w:val="434A04BE"/>
    <w:lvl w:ilvl="0">
      <w:start w:val="1"/>
      <w:numFmt w:val="decimal"/>
      <w:lvlText w:val="%1."/>
      <w:lvlJc w:val="left"/>
      <w:pPr>
        <w:ind w:left="540" w:hanging="54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40" w:hanging="108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2" w15:restartNumberingAfterBreak="0">
    <w:nsid w:val="1A98645E"/>
    <w:multiLevelType w:val="multilevel"/>
    <w:tmpl w:val="5E707C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8B6802"/>
    <w:multiLevelType w:val="multilevel"/>
    <w:tmpl w:val="BDBEBA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E491050"/>
    <w:multiLevelType w:val="multilevel"/>
    <w:tmpl w:val="8488D5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Arial" w:hAnsi="Arial" w:hint="default"/>
        <w:color w:val="auto"/>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numFmt w:val="none"/>
      <w:lvlText w:val="6.1.1."/>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5F53C9"/>
    <w:multiLevelType w:val="multilevel"/>
    <w:tmpl w:val="00202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AE6DAE"/>
    <w:multiLevelType w:val="multilevel"/>
    <w:tmpl w:val="0C92ADF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062442"/>
    <w:multiLevelType w:val="multilevel"/>
    <w:tmpl w:val="76FE4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D37D54"/>
    <w:multiLevelType w:val="multilevel"/>
    <w:tmpl w:val="A440A9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84513FD"/>
    <w:multiLevelType w:val="multilevel"/>
    <w:tmpl w:val="22A47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98D3841"/>
    <w:multiLevelType w:val="multilevel"/>
    <w:tmpl w:val="83A82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A2382C"/>
    <w:multiLevelType w:val="multilevel"/>
    <w:tmpl w:val="3AAE9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BFE7216"/>
    <w:multiLevelType w:val="hybridMultilevel"/>
    <w:tmpl w:val="F8D80C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09D4365"/>
    <w:multiLevelType w:val="multilevel"/>
    <w:tmpl w:val="57D26C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336522F"/>
    <w:multiLevelType w:val="multilevel"/>
    <w:tmpl w:val="166234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65C2B7C"/>
    <w:multiLevelType w:val="multilevel"/>
    <w:tmpl w:val="E97498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8BA79E5"/>
    <w:multiLevelType w:val="hybridMultilevel"/>
    <w:tmpl w:val="490A52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C666701"/>
    <w:multiLevelType w:val="multilevel"/>
    <w:tmpl w:val="0F20AFCE"/>
    <w:lvl w:ilvl="0">
      <w:start w:val="1"/>
      <w:numFmt w:val="decimal"/>
      <w:lvlText w:val="%1"/>
      <w:lvlJc w:val="left"/>
      <w:pPr>
        <w:ind w:left="480" w:hanging="480"/>
      </w:pPr>
      <w:rPr>
        <w:rFonts w:hint="default"/>
      </w:rPr>
    </w:lvl>
    <w:lvl w:ilvl="1">
      <w:start w:val="1"/>
      <w:numFmt w:val="decimal"/>
      <w:pStyle w:val="Ttulo1"/>
      <w:lvlText w:val="%1.%2"/>
      <w:lvlJc w:val="left"/>
      <w:pPr>
        <w:ind w:left="1440" w:hanging="720"/>
      </w:p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8" w15:restartNumberingAfterBreak="0">
    <w:nsid w:val="3D466AEA"/>
    <w:multiLevelType w:val="multilevel"/>
    <w:tmpl w:val="DED8BA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F532597"/>
    <w:multiLevelType w:val="multilevel"/>
    <w:tmpl w:val="9D4606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F67123B"/>
    <w:multiLevelType w:val="multilevel"/>
    <w:tmpl w:val="31D88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B12476"/>
    <w:multiLevelType w:val="multilevel"/>
    <w:tmpl w:val="02F27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766FA7"/>
    <w:multiLevelType w:val="multilevel"/>
    <w:tmpl w:val="4A749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85A5EFB"/>
    <w:multiLevelType w:val="multilevel"/>
    <w:tmpl w:val="3E7EF4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98C3CDB"/>
    <w:multiLevelType w:val="hybridMultilevel"/>
    <w:tmpl w:val="65746F36"/>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4BC038B1"/>
    <w:multiLevelType w:val="multilevel"/>
    <w:tmpl w:val="075C9EEC"/>
    <w:lvl w:ilvl="0">
      <w:start w:val="1"/>
      <w:numFmt w:val="decimal"/>
      <w:lvlText w:val="%1."/>
      <w:lvlJc w:val="left"/>
      <w:pPr>
        <w:ind w:left="540" w:hanging="54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40" w:hanging="1080"/>
      </w:pPr>
      <w:rPr>
        <w:rFonts w:hint="default"/>
        <w:color w:val="auto"/>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6" w15:restartNumberingAfterBreak="0">
    <w:nsid w:val="4F2A3685"/>
    <w:multiLevelType w:val="hybridMultilevel"/>
    <w:tmpl w:val="8A1A74C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573839BD"/>
    <w:multiLevelType w:val="multilevel"/>
    <w:tmpl w:val="AE4C2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8E91AF4"/>
    <w:multiLevelType w:val="multilevel"/>
    <w:tmpl w:val="8488D5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Arial" w:hAnsi="Arial" w:hint="default"/>
        <w:color w:val="auto"/>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numFmt w:val="none"/>
      <w:lvlText w:val="6.1.1."/>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B603979"/>
    <w:multiLevelType w:val="multilevel"/>
    <w:tmpl w:val="5128E7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1E026FB"/>
    <w:multiLevelType w:val="multilevel"/>
    <w:tmpl w:val="35742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B872CB"/>
    <w:multiLevelType w:val="multilevel"/>
    <w:tmpl w:val="5268B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3DA6C5E"/>
    <w:multiLevelType w:val="multilevel"/>
    <w:tmpl w:val="59C2F8F6"/>
    <w:lvl w:ilvl="0">
      <w:start w:val="1"/>
      <w:numFmt w:val="bullet"/>
      <w:lvlText w:val="●"/>
      <w:lvlJc w:val="left"/>
      <w:pPr>
        <w:ind w:left="1637" w:hanging="360"/>
      </w:pPr>
      <w:rPr>
        <w:rFonts w:ascii="Noto Sans Symbols" w:eastAsia="Noto Sans Symbols" w:hAnsi="Noto Sans Symbols" w:cs="Noto Sans Symbols"/>
      </w:rPr>
    </w:lvl>
    <w:lvl w:ilvl="1">
      <w:start w:val="1"/>
      <w:numFmt w:val="bullet"/>
      <w:lvlText w:val="o"/>
      <w:lvlJc w:val="left"/>
      <w:pPr>
        <w:ind w:left="2357" w:hanging="360"/>
      </w:pPr>
      <w:rPr>
        <w:rFonts w:ascii="Courier New" w:eastAsia="Courier New" w:hAnsi="Courier New" w:cs="Courier New"/>
      </w:rPr>
    </w:lvl>
    <w:lvl w:ilvl="2">
      <w:start w:val="1"/>
      <w:numFmt w:val="bullet"/>
      <w:lvlText w:val="▪"/>
      <w:lvlJc w:val="left"/>
      <w:pPr>
        <w:ind w:left="3077" w:hanging="360"/>
      </w:pPr>
      <w:rPr>
        <w:rFonts w:ascii="Noto Sans Symbols" w:eastAsia="Noto Sans Symbols" w:hAnsi="Noto Sans Symbols" w:cs="Noto Sans Symbols"/>
      </w:rPr>
    </w:lvl>
    <w:lvl w:ilvl="3">
      <w:start w:val="1"/>
      <w:numFmt w:val="bullet"/>
      <w:lvlText w:val="●"/>
      <w:lvlJc w:val="left"/>
      <w:pPr>
        <w:ind w:left="3797" w:hanging="360"/>
      </w:pPr>
      <w:rPr>
        <w:rFonts w:ascii="Noto Sans Symbols" w:eastAsia="Noto Sans Symbols" w:hAnsi="Noto Sans Symbols" w:cs="Noto Sans Symbols"/>
      </w:rPr>
    </w:lvl>
    <w:lvl w:ilvl="4">
      <w:start w:val="1"/>
      <w:numFmt w:val="bullet"/>
      <w:lvlText w:val="o"/>
      <w:lvlJc w:val="left"/>
      <w:pPr>
        <w:ind w:left="4517" w:hanging="360"/>
      </w:pPr>
      <w:rPr>
        <w:rFonts w:ascii="Courier New" w:eastAsia="Courier New" w:hAnsi="Courier New" w:cs="Courier New"/>
      </w:rPr>
    </w:lvl>
    <w:lvl w:ilvl="5">
      <w:start w:val="1"/>
      <w:numFmt w:val="bullet"/>
      <w:lvlText w:val="▪"/>
      <w:lvlJc w:val="left"/>
      <w:pPr>
        <w:ind w:left="5237" w:hanging="360"/>
      </w:pPr>
      <w:rPr>
        <w:rFonts w:ascii="Noto Sans Symbols" w:eastAsia="Noto Sans Symbols" w:hAnsi="Noto Sans Symbols" w:cs="Noto Sans Symbols"/>
      </w:rPr>
    </w:lvl>
    <w:lvl w:ilvl="6">
      <w:start w:val="1"/>
      <w:numFmt w:val="bullet"/>
      <w:lvlText w:val="●"/>
      <w:lvlJc w:val="left"/>
      <w:pPr>
        <w:ind w:left="5957" w:hanging="360"/>
      </w:pPr>
      <w:rPr>
        <w:rFonts w:ascii="Noto Sans Symbols" w:eastAsia="Noto Sans Symbols" w:hAnsi="Noto Sans Symbols" w:cs="Noto Sans Symbols"/>
      </w:rPr>
    </w:lvl>
    <w:lvl w:ilvl="7">
      <w:start w:val="1"/>
      <w:numFmt w:val="bullet"/>
      <w:lvlText w:val="o"/>
      <w:lvlJc w:val="left"/>
      <w:pPr>
        <w:ind w:left="6677" w:hanging="360"/>
      </w:pPr>
      <w:rPr>
        <w:rFonts w:ascii="Courier New" w:eastAsia="Courier New" w:hAnsi="Courier New" w:cs="Courier New"/>
      </w:rPr>
    </w:lvl>
    <w:lvl w:ilvl="8">
      <w:start w:val="1"/>
      <w:numFmt w:val="bullet"/>
      <w:lvlText w:val="▪"/>
      <w:lvlJc w:val="left"/>
      <w:pPr>
        <w:ind w:left="7397" w:hanging="360"/>
      </w:pPr>
      <w:rPr>
        <w:rFonts w:ascii="Noto Sans Symbols" w:eastAsia="Noto Sans Symbols" w:hAnsi="Noto Sans Symbols" w:cs="Noto Sans Symbols"/>
      </w:rPr>
    </w:lvl>
  </w:abstractNum>
  <w:abstractNum w:abstractNumId="43" w15:restartNumberingAfterBreak="0">
    <w:nsid w:val="658F6152"/>
    <w:multiLevelType w:val="multilevel"/>
    <w:tmpl w:val="9E8CD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76676D3"/>
    <w:multiLevelType w:val="multilevel"/>
    <w:tmpl w:val="BC3CC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A2672D"/>
    <w:multiLevelType w:val="multilevel"/>
    <w:tmpl w:val="E36EB1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BE91411"/>
    <w:multiLevelType w:val="multilevel"/>
    <w:tmpl w:val="E294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0A7B40"/>
    <w:multiLevelType w:val="multilevel"/>
    <w:tmpl w:val="2372200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24D4955"/>
    <w:multiLevelType w:val="multilevel"/>
    <w:tmpl w:val="EA182E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B1E71CE"/>
    <w:multiLevelType w:val="multilevel"/>
    <w:tmpl w:val="F6884FF0"/>
    <w:lvl w:ilvl="0">
      <w:start w:val="1"/>
      <w:numFmt w:val="decimal"/>
      <w:lvlText w:val="%1."/>
      <w:lvlJc w:val="left"/>
      <w:pPr>
        <w:ind w:left="540" w:hanging="540"/>
      </w:pPr>
      <w:rPr>
        <w:rFonts w:hint="default"/>
      </w:rPr>
    </w:lvl>
    <w:lvl w:ilvl="1">
      <w:start w:val="1"/>
      <w:numFmt w:val="decimal"/>
      <w:pStyle w:val="Ttulo2"/>
      <w:lvlText w:val="%1.%2."/>
      <w:lvlJc w:val="left"/>
      <w:pPr>
        <w:ind w:left="1996" w:hanging="720"/>
      </w:pPr>
      <w:rPr>
        <w:rFonts w:hint="default"/>
      </w:rPr>
    </w:lvl>
    <w:lvl w:ilvl="2">
      <w:start w:val="1"/>
      <w:numFmt w:val="decimal"/>
      <w:lvlText w:val="%1.%2.%3."/>
      <w:lvlJc w:val="left"/>
      <w:pPr>
        <w:ind w:left="3632" w:hanging="108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544" w:hanging="1440"/>
      </w:pPr>
      <w:rPr>
        <w:rFonts w:hint="default"/>
      </w:rPr>
    </w:lvl>
    <w:lvl w:ilvl="5">
      <w:start w:val="1"/>
      <w:numFmt w:val="decimal"/>
      <w:lvlText w:val="%1.%2.%3.%4.%5.%6."/>
      <w:lvlJc w:val="left"/>
      <w:pPr>
        <w:ind w:left="8180" w:hanging="1800"/>
      </w:pPr>
      <w:rPr>
        <w:rFonts w:hint="default"/>
      </w:rPr>
    </w:lvl>
    <w:lvl w:ilvl="6">
      <w:start w:val="1"/>
      <w:numFmt w:val="decimal"/>
      <w:lvlText w:val="%1.%2.%3.%4.%5.%6.%7."/>
      <w:lvlJc w:val="left"/>
      <w:pPr>
        <w:ind w:left="9816" w:hanging="2160"/>
      </w:pPr>
      <w:rPr>
        <w:rFonts w:hint="default"/>
      </w:rPr>
    </w:lvl>
    <w:lvl w:ilvl="7">
      <w:start w:val="1"/>
      <w:numFmt w:val="decimal"/>
      <w:lvlText w:val="%1.%2.%3.%4.%5.%6.%7.%8."/>
      <w:lvlJc w:val="left"/>
      <w:pPr>
        <w:ind w:left="11092" w:hanging="2160"/>
      </w:pPr>
      <w:rPr>
        <w:rFonts w:hint="default"/>
      </w:rPr>
    </w:lvl>
    <w:lvl w:ilvl="8">
      <w:start w:val="1"/>
      <w:numFmt w:val="decimal"/>
      <w:lvlText w:val="%1.%2.%3.%4.%5.%6.%7.%8.%9."/>
      <w:lvlJc w:val="left"/>
      <w:pPr>
        <w:ind w:left="12728" w:hanging="2520"/>
      </w:pPr>
      <w:rPr>
        <w:rFonts w:hint="default"/>
      </w:rPr>
    </w:lvl>
  </w:abstractNum>
  <w:abstractNum w:abstractNumId="50" w15:restartNumberingAfterBreak="0">
    <w:nsid w:val="7B1F2E92"/>
    <w:multiLevelType w:val="multilevel"/>
    <w:tmpl w:val="B79C8C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2869711">
    <w:abstractNumId w:val="17"/>
  </w:num>
  <w:num w:numId="2" w16cid:durableId="911888341">
    <w:abstractNumId w:val="33"/>
  </w:num>
  <w:num w:numId="3" w16cid:durableId="1217160804">
    <w:abstractNumId w:val="30"/>
  </w:num>
  <w:num w:numId="4" w16cid:durableId="1896624917">
    <w:abstractNumId w:val="43"/>
  </w:num>
  <w:num w:numId="5" w16cid:durableId="351149197">
    <w:abstractNumId w:val="18"/>
  </w:num>
  <w:num w:numId="6" w16cid:durableId="937568592">
    <w:abstractNumId w:val="13"/>
  </w:num>
  <w:num w:numId="7" w16cid:durableId="1880434593">
    <w:abstractNumId w:val="4"/>
  </w:num>
  <w:num w:numId="8" w16cid:durableId="2030133528">
    <w:abstractNumId w:val="10"/>
  </w:num>
  <w:num w:numId="9" w16cid:durableId="1174568688">
    <w:abstractNumId w:val="1"/>
  </w:num>
  <w:num w:numId="10" w16cid:durableId="305162177">
    <w:abstractNumId w:val="46"/>
  </w:num>
  <w:num w:numId="11" w16cid:durableId="307591352">
    <w:abstractNumId w:val="19"/>
  </w:num>
  <w:num w:numId="12" w16cid:durableId="592671048">
    <w:abstractNumId w:val="28"/>
  </w:num>
  <w:num w:numId="13" w16cid:durableId="1199929181">
    <w:abstractNumId w:val="21"/>
  </w:num>
  <w:num w:numId="14" w16cid:durableId="1514298254">
    <w:abstractNumId w:val="48"/>
  </w:num>
  <w:num w:numId="15" w16cid:durableId="678578265">
    <w:abstractNumId w:val="50"/>
  </w:num>
  <w:num w:numId="16" w16cid:durableId="2058236704">
    <w:abstractNumId w:val="7"/>
  </w:num>
  <w:num w:numId="17" w16cid:durableId="208347297">
    <w:abstractNumId w:val="2"/>
  </w:num>
  <w:num w:numId="18" w16cid:durableId="232934643">
    <w:abstractNumId w:val="23"/>
  </w:num>
  <w:num w:numId="19" w16cid:durableId="264700465">
    <w:abstractNumId w:val="44"/>
  </w:num>
  <w:num w:numId="20" w16cid:durableId="121655291">
    <w:abstractNumId w:val="25"/>
  </w:num>
  <w:num w:numId="21" w16cid:durableId="1257323752">
    <w:abstractNumId w:val="32"/>
  </w:num>
  <w:num w:numId="22" w16cid:durableId="2049451192">
    <w:abstractNumId w:val="39"/>
  </w:num>
  <w:num w:numId="23" w16cid:durableId="1727410466">
    <w:abstractNumId w:val="3"/>
  </w:num>
  <w:num w:numId="24" w16cid:durableId="1080249638">
    <w:abstractNumId w:val="16"/>
  </w:num>
  <w:num w:numId="25" w16cid:durableId="1741903533">
    <w:abstractNumId w:val="47"/>
  </w:num>
  <w:num w:numId="26" w16cid:durableId="914780216">
    <w:abstractNumId w:val="29"/>
  </w:num>
  <w:num w:numId="27" w16cid:durableId="29847393">
    <w:abstractNumId w:val="42"/>
  </w:num>
  <w:num w:numId="28" w16cid:durableId="531723510">
    <w:abstractNumId w:val="41"/>
  </w:num>
  <w:num w:numId="29" w16cid:durableId="385448218">
    <w:abstractNumId w:val="5"/>
  </w:num>
  <w:num w:numId="30" w16cid:durableId="139005881">
    <w:abstractNumId w:val="6"/>
  </w:num>
  <w:num w:numId="31" w16cid:durableId="1461997437">
    <w:abstractNumId w:val="0"/>
  </w:num>
  <w:num w:numId="32" w16cid:durableId="467892925">
    <w:abstractNumId w:val="37"/>
  </w:num>
  <w:num w:numId="33" w16cid:durableId="1185174637">
    <w:abstractNumId w:val="40"/>
  </w:num>
  <w:num w:numId="34" w16cid:durableId="260114892">
    <w:abstractNumId w:val="31"/>
  </w:num>
  <w:num w:numId="35" w16cid:durableId="1701320405">
    <w:abstractNumId w:val="20"/>
  </w:num>
  <w:num w:numId="36" w16cid:durableId="1882785956">
    <w:abstractNumId w:val="15"/>
  </w:num>
  <w:num w:numId="37" w16cid:durableId="1466896729">
    <w:abstractNumId w:val="45"/>
  </w:num>
  <w:num w:numId="38" w16cid:durableId="1222250726">
    <w:abstractNumId w:val="24"/>
  </w:num>
  <w:num w:numId="39" w16cid:durableId="1784183570">
    <w:abstractNumId w:val="12"/>
  </w:num>
  <w:num w:numId="40" w16cid:durableId="2135176969">
    <w:abstractNumId w:val="9"/>
  </w:num>
  <w:num w:numId="41" w16cid:durableId="871236061">
    <w:abstractNumId w:val="8"/>
  </w:num>
  <w:num w:numId="42" w16cid:durableId="976185261">
    <w:abstractNumId w:val="34"/>
  </w:num>
  <w:num w:numId="43" w16cid:durableId="1146897392">
    <w:abstractNumId w:val="27"/>
  </w:num>
  <w:num w:numId="44" w16cid:durableId="1276448005">
    <w:abstractNumId w:val="11"/>
  </w:num>
  <w:num w:numId="45" w16cid:durableId="199513994">
    <w:abstractNumId w:val="35"/>
  </w:num>
  <w:num w:numId="46" w16cid:durableId="57632375">
    <w:abstractNumId w:val="26"/>
  </w:num>
  <w:num w:numId="47" w16cid:durableId="638917300">
    <w:abstractNumId w:val="14"/>
  </w:num>
  <w:num w:numId="48" w16cid:durableId="714740445">
    <w:abstractNumId w:val="38"/>
  </w:num>
  <w:num w:numId="49" w16cid:durableId="1651209358">
    <w:abstractNumId w:val="22"/>
  </w:num>
  <w:num w:numId="50" w16cid:durableId="799764533">
    <w:abstractNumId w:val="49"/>
  </w:num>
  <w:num w:numId="51" w16cid:durableId="362171531">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CFF"/>
    <w:rsid w:val="000019EE"/>
    <w:rsid w:val="000033E7"/>
    <w:rsid w:val="00012E35"/>
    <w:rsid w:val="00013FB4"/>
    <w:rsid w:val="0002355D"/>
    <w:rsid w:val="000313C1"/>
    <w:rsid w:val="0005036D"/>
    <w:rsid w:val="00052E5A"/>
    <w:rsid w:val="0005315D"/>
    <w:rsid w:val="00056310"/>
    <w:rsid w:val="00066606"/>
    <w:rsid w:val="000671FC"/>
    <w:rsid w:val="000727BD"/>
    <w:rsid w:val="000844C2"/>
    <w:rsid w:val="000876C4"/>
    <w:rsid w:val="0009509D"/>
    <w:rsid w:val="000979CF"/>
    <w:rsid w:val="000A7A88"/>
    <w:rsid w:val="000A7B76"/>
    <w:rsid w:val="000B7555"/>
    <w:rsid w:val="000C5061"/>
    <w:rsid w:val="000D29B1"/>
    <w:rsid w:val="000D2A8F"/>
    <w:rsid w:val="000D476D"/>
    <w:rsid w:val="000D52AF"/>
    <w:rsid w:val="000E00AA"/>
    <w:rsid w:val="000E715C"/>
    <w:rsid w:val="000E7716"/>
    <w:rsid w:val="000F0D86"/>
    <w:rsid w:val="001041A8"/>
    <w:rsid w:val="00120B50"/>
    <w:rsid w:val="00121969"/>
    <w:rsid w:val="0012333C"/>
    <w:rsid w:val="001262AA"/>
    <w:rsid w:val="00126AF5"/>
    <w:rsid w:val="00133B5E"/>
    <w:rsid w:val="00143AE2"/>
    <w:rsid w:val="001542D6"/>
    <w:rsid w:val="001562A3"/>
    <w:rsid w:val="001575BE"/>
    <w:rsid w:val="00164FCA"/>
    <w:rsid w:val="001669FF"/>
    <w:rsid w:val="00166C2A"/>
    <w:rsid w:val="00174164"/>
    <w:rsid w:val="00174BE5"/>
    <w:rsid w:val="00177947"/>
    <w:rsid w:val="00181DF3"/>
    <w:rsid w:val="0018436B"/>
    <w:rsid w:val="00184A8B"/>
    <w:rsid w:val="001928DC"/>
    <w:rsid w:val="00192C95"/>
    <w:rsid w:val="00193985"/>
    <w:rsid w:val="001944DA"/>
    <w:rsid w:val="001A0EE2"/>
    <w:rsid w:val="001A7058"/>
    <w:rsid w:val="001B7C40"/>
    <w:rsid w:val="001C24C1"/>
    <w:rsid w:val="001C2C55"/>
    <w:rsid w:val="001C3DC7"/>
    <w:rsid w:val="001C3E5F"/>
    <w:rsid w:val="001C6B6A"/>
    <w:rsid w:val="001C720E"/>
    <w:rsid w:val="001D1B41"/>
    <w:rsid w:val="001D3117"/>
    <w:rsid w:val="001E177E"/>
    <w:rsid w:val="001E7E11"/>
    <w:rsid w:val="0020412E"/>
    <w:rsid w:val="002137E3"/>
    <w:rsid w:val="002138FB"/>
    <w:rsid w:val="00223022"/>
    <w:rsid w:val="00223059"/>
    <w:rsid w:val="00225EAC"/>
    <w:rsid w:val="00227AD6"/>
    <w:rsid w:val="00230AF5"/>
    <w:rsid w:val="00244A5A"/>
    <w:rsid w:val="002525A0"/>
    <w:rsid w:val="00263BBF"/>
    <w:rsid w:val="00267BC6"/>
    <w:rsid w:val="00272517"/>
    <w:rsid w:val="002742FC"/>
    <w:rsid w:val="00281C9F"/>
    <w:rsid w:val="002841B3"/>
    <w:rsid w:val="00293225"/>
    <w:rsid w:val="00293A8E"/>
    <w:rsid w:val="00297924"/>
    <w:rsid w:val="002A7C4F"/>
    <w:rsid w:val="002B2BF1"/>
    <w:rsid w:val="002CAD39"/>
    <w:rsid w:val="002D2CBA"/>
    <w:rsid w:val="002D2DB9"/>
    <w:rsid w:val="002E1326"/>
    <w:rsid w:val="002F0DD6"/>
    <w:rsid w:val="002F2CD6"/>
    <w:rsid w:val="002F419D"/>
    <w:rsid w:val="003029FC"/>
    <w:rsid w:val="00313BA3"/>
    <w:rsid w:val="00316D1D"/>
    <w:rsid w:val="0032471F"/>
    <w:rsid w:val="00326312"/>
    <w:rsid w:val="00326C6E"/>
    <w:rsid w:val="0033504A"/>
    <w:rsid w:val="003421B2"/>
    <w:rsid w:val="00347DB4"/>
    <w:rsid w:val="003543B5"/>
    <w:rsid w:val="0035619D"/>
    <w:rsid w:val="00363087"/>
    <w:rsid w:val="0036549D"/>
    <w:rsid w:val="00371B7C"/>
    <w:rsid w:val="00375DF5"/>
    <w:rsid w:val="003A2E2F"/>
    <w:rsid w:val="003A76AF"/>
    <w:rsid w:val="003B0FF8"/>
    <w:rsid w:val="003B3775"/>
    <w:rsid w:val="003D7693"/>
    <w:rsid w:val="003D7A46"/>
    <w:rsid w:val="003E1907"/>
    <w:rsid w:val="003E2A1E"/>
    <w:rsid w:val="003E36B2"/>
    <w:rsid w:val="003E76AA"/>
    <w:rsid w:val="003F0FA7"/>
    <w:rsid w:val="003F229E"/>
    <w:rsid w:val="00401C77"/>
    <w:rsid w:val="00404113"/>
    <w:rsid w:val="00406378"/>
    <w:rsid w:val="00416D14"/>
    <w:rsid w:val="00421A43"/>
    <w:rsid w:val="004262B8"/>
    <w:rsid w:val="0042746B"/>
    <w:rsid w:val="004301CC"/>
    <w:rsid w:val="004520C2"/>
    <w:rsid w:val="004556C2"/>
    <w:rsid w:val="00455CDC"/>
    <w:rsid w:val="00460823"/>
    <w:rsid w:val="004627FC"/>
    <w:rsid w:val="00471385"/>
    <w:rsid w:val="00472CEC"/>
    <w:rsid w:val="004763EF"/>
    <w:rsid w:val="004804AB"/>
    <w:rsid w:val="004806B6"/>
    <w:rsid w:val="00493501"/>
    <w:rsid w:val="004A01C0"/>
    <w:rsid w:val="004B2CF7"/>
    <w:rsid w:val="004B3F9C"/>
    <w:rsid w:val="004B41D2"/>
    <w:rsid w:val="004C03B8"/>
    <w:rsid w:val="004C69D2"/>
    <w:rsid w:val="004D286F"/>
    <w:rsid w:val="004D2C24"/>
    <w:rsid w:val="004D7BE2"/>
    <w:rsid w:val="004E03E5"/>
    <w:rsid w:val="004F56B0"/>
    <w:rsid w:val="004F6EFC"/>
    <w:rsid w:val="005003F6"/>
    <w:rsid w:val="00500852"/>
    <w:rsid w:val="00501071"/>
    <w:rsid w:val="0050175C"/>
    <w:rsid w:val="005126F4"/>
    <w:rsid w:val="005148C9"/>
    <w:rsid w:val="00514C7F"/>
    <w:rsid w:val="00517D92"/>
    <w:rsid w:val="005241CC"/>
    <w:rsid w:val="0053578F"/>
    <w:rsid w:val="00543EB9"/>
    <w:rsid w:val="005479C0"/>
    <w:rsid w:val="0055430D"/>
    <w:rsid w:val="00555072"/>
    <w:rsid w:val="00573E19"/>
    <w:rsid w:val="00587836"/>
    <w:rsid w:val="005957F1"/>
    <w:rsid w:val="005A07A8"/>
    <w:rsid w:val="005B2607"/>
    <w:rsid w:val="005B3258"/>
    <w:rsid w:val="005B3925"/>
    <w:rsid w:val="005B3DB1"/>
    <w:rsid w:val="005B7D35"/>
    <w:rsid w:val="005C644E"/>
    <w:rsid w:val="005E1FCF"/>
    <w:rsid w:val="005E36B8"/>
    <w:rsid w:val="005E622C"/>
    <w:rsid w:val="005F5861"/>
    <w:rsid w:val="00600A01"/>
    <w:rsid w:val="00600DCA"/>
    <w:rsid w:val="00604927"/>
    <w:rsid w:val="00606872"/>
    <w:rsid w:val="00611807"/>
    <w:rsid w:val="00616A6B"/>
    <w:rsid w:val="00620CD0"/>
    <w:rsid w:val="006267A3"/>
    <w:rsid w:val="0063370C"/>
    <w:rsid w:val="006348B0"/>
    <w:rsid w:val="006363F9"/>
    <w:rsid w:val="006407D6"/>
    <w:rsid w:val="00643798"/>
    <w:rsid w:val="00645F74"/>
    <w:rsid w:val="0066167C"/>
    <w:rsid w:val="00661CC9"/>
    <w:rsid w:val="0067007F"/>
    <w:rsid w:val="00684651"/>
    <w:rsid w:val="00685175"/>
    <w:rsid w:val="006858DD"/>
    <w:rsid w:val="00690B67"/>
    <w:rsid w:val="006940B8"/>
    <w:rsid w:val="00697FE7"/>
    <w:rsid w:val="006A0924"/>
    <w:rsid w:val="006A0F81"/>
    <w:rsid w:val="006A6501"/>
    <w:rsid w:val="006B01B5"/>
    <w:rsid w:val="006B07F4"/>
    <w:rsid w:val="006B4F63"/>
    <w:rsid w:val="006C04A6"/>
    <w:rsid w:val="006C0869"/>
    <w:rsid w:val="006C2F58"/>
    <w:rsid w:val="006D2B6F"/>
    <w:rsid w:val="006D6276"/>
    <w:rsid w:val="006E2A1D"/>
    <w:rsid w:val="006F0B51"/>
    <w:rsid w:val="00700732"/>
    <w:rsid w:val="00701FAE"/>
    <w:rsid w:val="00710604"/>
    <w:rsid w:val="0071682B"/>
    <w:rsid w:val="00717DB1"/>
    <w:rsid w:val="00721C0C"/>
    <w:rsid w:val="007259F5"/>
    <w:rsid w:val="007276D2"/>
    <w:rsid w:val="00727E86"/>
    <w:rsid w:val="0073082B"/>
    <w:rsid w:val="00733BF7"/>
    <w:rsid w:val="00735FB9"/>
    <w:rsid w:val="00737E8B"/>
    <w:rsid w:val="00745C9E"/>
    <w:rsid w:val="007566BB"/>
    <w:rsid w:val="0077175E"/>
    <w:rsid w:val="00791572"/>
    <w:rsid w:val="00791865"/>
    <w:rsid w:val="007A0BDB"/>
    <w:rsid w:val="007A7CC0"/>
    <w:rsid w:val="007B0B79"/>
    <w:rsid w:val="007E0924"/>
    <w:rsid w:val="007E3D07"/>
    <w:rsid w:val="007E610D"/>
    <w:rsid w:val="007E70DA"/>
    <w:rsid w:val="007F5163"/>
    <w:rsid w:val="007F704E"/>
    <w:rsid w:val="00805656"/>
    <w:rsid w:val="008067EC"/>
    <w:rsid w:val="00806B6D"/>
    <w:rsid w:val="008134D6"/>
    <w:rsid w:val="0081735F"/>
    <w:rsid w:val="00820CC3"/>
    <w:rsid w:val="0082430E"/>
    <w:rsid w:val="00836E1C"/>
    <w:rsid w:val="00846CA9"/>
    <w:rsid w:val="008504A7"/>
    <w:rsid w:val="00853F49"/>
    <w:rsid w:val="00862628"/>
    <w:rsid w:val="00862FBB"/>
    <w:rsid w:val="00866E0F"/>
    <w:rsid w:val="008674F0"/>
    <w:rsid w:val="00867CF8"/>
    <w:rsid w:val="008707FA"/>
    <w:rsid w:val="00875BB0"/>
    <w:rsid w:val="00877E38"/>
    <w:rsid w:val="0088589D"/>
    <w:rsid w:val="00886FD0"/>
    <w:rsid w:val="00893184"/>
    <w:rsid w:val="008970A9"/>
    <w:rsid w:val="008A35DD"/>
    <w:rsid w:val="008A6189"/>
    <w:rsid w:val="008A671F"/>
    <w:rsid w:val="008A6B3E"/>
    <w:rsid w:val="008A7848"/>
    <w:rsid w:val="008B0080"/>
    <w:rsid w:val="008B4C3F"/>
    <w:rsid w:val="008C1FBB"/>
    <w:rsid w:val="008C5FE4"/>
    <w:rsid w:val="008C6C0F"/>
    <w:rsid w:val="008D1374"/>
    <w:rsid w:val="008D142A"/>
    <w:rsid w:val="008D3022"/>
    <w:rsid w:val="008E5CFF"/>
    <w:rsid w:val="008F0C48"/>
    <w:rsid w:val="008F4148"/>
    <w:rsid w:val="00900804"/>
    <w:rsid w:val="00902824"/>
    <w:rsid w:val="00912DD2"/>
    <w:rsid w:val="00930B86"/>
    <w:rsid w:val="00933332"/>
    <w:rsid w:val="009333B4"/>
    <w:rsid w:val="00933575"/>
    <w:rsid w:val="00935308"/>
    <w:rsid w:val="009360D2"/>
    <w:rsid w:val="00943452"/>
    <w:rsid w:val="0094768C"/>
    <w:rsid w:val="00950C1A"/>
    <w:rsid w:val="009538F7"/>
    <w:rsid w:val="00955D51"/>
    <w:rsid w:val="00957356"/>
    <w:rsid w:val="00966FF3"/>
    <w:rsid w:val="00973EBB"/>
    <w:rsid w:val="00976CC4"/>
    <w:rsid w:val="009836EA"/>
    <w:rsid w:val="00986C35"/>
    <w:rsid w:val="00987D6D"/>
    <w:rsid w:val="00996C76"/>
    <w:rsid w:val="009A0410"/>
    <w:rsid w:val="009A08F2"/>
    <w:rsid w:val="009A6624"/>
    <w:rsid w:val="009B0ADF"/>
    <w:rsid w:val="009B2B12"/>
    <w:rsid w:val="009B4D6D"/>
    <w:rsid w:val="009D1AE8"/>
    <w:rsid w:val="009E1666"/>
    <w:rsid w:val="009E79A0"/>
    <w:rsid w:val="009F1965"/>
    <w:rsid w:val="009F4FB4"/>
    <w:rsid w:val="00A13222"/>
    <w:rsid w:val="00A15B19"/>
    <w:rsid w:val="00A22C13"/>
    <w:rsid w:val="00A41F49"/>
    <w:rsid w:val="00A4A3D6"/>
    <w:rsid w:val="00A532B8"/>
    <w:rsid w:val="00A60859"/>
    <w:rsid w:val="00A64907"/>
    <w:rsid w:val="00A6757A"/>
    <w:rsid w:val="00A67A8C"/>
    <w:rsid w:val="00A7033F"/>
    <w:rsid w:val="00A708EB"/>
    <w:rsid w:val="00A8137E"/>
    <w:rsid w:val="00A8213C"/>
    <w:rsid w:val="00A853EE"/>
    <w:rsid w:val="00A91414"/>
    <w:rsid w:val="00A9193D"/>
    <w:rsid w:val="00A91A59"/>
    <w:rsid w:val="00A9368F"/>
    <w:rsid w:val="00A95737"/>
    <w:rsid w:val="00A95869"/>
    <w:rsid w:val="00A95FA7"/>
    <w:rsid w:val="00AA092B"/>
    <w:rsid w:val="00AB25C8"/>
    <w:rsid w:val="00AB7421"/>
    <w:rsid w:val="00AB7FCA"/>
    <w:rsid w:val="00AC3BEE"/>
    <w:rsid w:val="00AC5636"/>
    <w:rsid w:val="00AC66AE"/>
    <w:rsid w:val="00AC6DDF"/>
    <w:rsid w:val="00AD050B"/>
    <w:rsid w:val="00AD6E5A"/>
    <w:rsid w:val="00AF515C"/>
    <w:rsid w:val="00AF5E44"/>
    <w:rsid w:val="00AF6F03"/>
    <w:rsid w:val="00B03A81"/>
    <w:rsid w:val="00B06A0D"/>
    <w:rsid w:val="00B118CD"/>
    <w:rsid w:val="00B27A13"/>
    <w:rsid w:val="00B3196E"/>
    <w:rsid w:val="00B36245"/>
    <w:rsid w:val="00B3628B"/>
    <w:rsid w:val="00B41079"/>
    <w:rsid w:val="00B41373"/>
    <w:rsid w:val="00B436E5"/>
    <w:rsid w:val="00B51DD2"/>
    <w:rsid w:val="00B53F57"/>
    <w:rsid w:val="00B54447"/>
    <w:rsid w:val="00B54636"/>
    <w:rsid w:val="00B63CD6"/>
    <w:rsid w:val="00B67A6C"/>
    <w:rsid w:val="00B83AB6"/>
    <w:rsid w:val="00B84716"/>
    <w:rsid w:val="00B90253"/>
    <w:rsid w:val="00B95B22"/>
    <w:rsid w:val="00BA074D"/>
    <w:rsid w:val="00BA07BD"/>
    <w:rsid w:val="00BA5881"/>
    <w:rsid w:val="00BA5FAB"/>
    <w:rsid w:val="00BA7DE1"/>
    <w:rsid w:val="00BB037D"/>
    <w:rsid w:val="00BB0E81"/>
    <w:rsid w:val="00BB5FE1"/>
    <w:rsid w:val="00BC0E32"/>
    <w:rsid w:val="00BC5817"/>
    <w:rsid w:val="00BD495C"/>
    <w:rsid w:val="00BD7518"/>
    <w:rsid w:val="00BE4005"/>
    <w:rsid w:val="00BF4254"/>
    <w:rsid w:val="00C054ED"/>
    <w:rsid w:val="00C074A2"/>
    <w:rsid w:val="00C11EFE"/>
    <w:rsid w:val="00C139D7"/>
    <w:rsid w:val="00C225DF"/>
    <w:rsid w:val="00C2498E"/>
    <w:rsid w:val="00C30A1C"/>
    <w:rsid w:val="00C35511"/>
    <w:rsid w:val="00C4132F"/>
    <w:rsid w:val="00C41680"/>
    <w:rsid w:val="00C442BC"/>
    <w:rsid w:val="00C44660"/>
    <w:rsid w:val="00C509AD"/>
    <w:rsid w:val="00C5427B"/>
    <w:rsid w:val="00C565A7"/>
    <w:rsid w:val="00C73F2B"/>
    <w:rsid w:val="00C7558B"/>
    <w:rsid w:val="00C83C3B"/>
    <w:rsid w:val="00C86DBB"/>
    <w:rsid w:val="00C87D18"/>
    <w:rsid w:val="00C92B4E"/>
    <w:rsid w:val="00C96832"/>
    <w:rsid w:val="00CB59BD"/>
    <w:rsid w:val="00CB6D4F"/>
    <w:rsid w:val="00CC0942"/>
    <w:rsid w:val="00CC1464"/>
    <w:rsid w:val="00CC1DDE"/>
    <w:rsid w:val="00CC2B7B"/>
    <w:rsid w:val="00CC4586"/>
    <w:rsid w:val="00CD34F9"/>
    <w:rsid w:val="00CE60FB"/>
    <w:rsid w:val="00CE710A"/>
    <w:rsid w:val="00CF0F78"/>
    <w:rsid w:val="00CF26D3"/>
    <w:rsid w:val="00CF3844"/>
    <w:rsid w:val="00CF5C60"/>
    <w:rsid w:val="00CF722A"/>
    <w:rsid w:val="00CF76B9"/>
    <w:rsid w:val="00D04F11"/>
    <w:rsid w:val="00D06902"/>
    <w:rsid w:val="00D15D65"/>
    <w:rsid w:val="00D17B88"/>
    <w:rsid w:val="00D22C41"/>
    <w:rsid w:val="00D250B7"/>
    <w:rsid w:val="00D27891"/>
    <w:rsid w:val="00D329DB"/>
    <w:rsid w:val="00D33894"/>
    <w:rsid w:val="00D35FD4"/>
    <w:rsid w:val="00D52320"/>
    <w:rsid w:val="00D558A6"/>
    <w:rsid w:val="00D65A97"/>
    <w:rsid w:val="00D74645"/>
    <w:rsid w:val="00D748DB"/>
    <w:rsid w:val="00D75B21"/>
    <w:rsid w:val="00D81665"/>
    <w:rsid w:val="00D854F2"/>
    <w:rsid w:val="00D85967"/>
    <w:rsid w:val="00D85D8D"/>
    <w:rsid w:val="00D95A1E"/>
    <w:rsid w:val="00DA3F0A"/>
    <w:rsid w:val="00DA75FB"/>
    <w:rsid w:val="00DA7AB6"/>
    <w:rsid w:val="00DB1FD8"/>
    <w:rsid w:val="00DB330A"/>
    <w:rsid w:val="00DC1627"/>
    <w:rsid w:val="00DC702A"/>
    <w:rsid w:val="00DD7161"/>
    <w:rsid w:val="00DE5BC9"/>
    <w:rsid w:val="00DF1BD8"/>
    <w:rsid w:val="00DF3F18"/>
    <w:rsid w:val="00E0029A"/>
    <w:rsid w:val="00E0555C"/>
    <w:rsid w:val="00E1777B"/>
    <w:rsid w:val="00E27A68"/>
    <w:rsid w:val="00E33E49"/>
    <w:rsid w:val="00E355C4"/>
    <w:rsid w:val="00E40ED2"/>
    <w:rsid w:val="00E43921"/>
    <w:rsid w:val="00E500D7"/>
    <w:rsid w:val="00E53E78"/>
    <w:rsid w:val="00E6520D"/>
    <w:rsid w:val="00E76DAD"/>
    <w:rsid w:val="00E846E3"/>
    <w:rsid w:val="00E86DF7"/>
    <w:rsid w:val="00E8707E"/>
    <w:rsid w:val="00E90C2E"/>
    <w:rsid w:val="00E958DC"/>
    <w:rsid w:val="00EA16AC"/>
    <w:rsid w:val="00EA1F2F"/>
    <w:rsid w:val="00EA7A27"/>
    <w:rsid w:val="00EB0427"/>
    <w:rsid w:val="00EB0EAA"/>
    <w:rsid w:val="00EB1F5F"/>
    <w:rsid w:val="00EC183F"/>
    <w:rsid w:val="00EC4364"/>
    <w:rsid w:val="00EC468B"/>
    <w:rsid w:val="00EC62CF"/>
    <w:rsid w:val="00ED0F42"/>
    <w:rsid w:val="00ED54EF"/>
    <w:rsid w:val="00EE083E"/>
    <w:rsid w:val="00EF5160"/>
    <w:rsid w:val="00EF5BF3"/>
    <w:rsid w:val="00F0083C"/>
    <w:rsid w:val="00F10BB9"/>
    <w:rsid w:val="00F138EF"/>
    <w:rsid w:val="00F1783F"/>
    <w:rsid w:val="00F17CC1"/>
    <w:rsid w:val="00F25C24"/>
    <w:rsid w:val="00F2614F"/>
    <w:rsid w:val="00F35564"/>
    <w:rsid w:val="00F40E5F"/>
    <w:rsid w:val="00F43AB8"/>
    <w:rsid w:val="00F52B93"/>
    <w:rsid w:val="00F62A63"/>
    <w:rsid w:val="00F636D5"/>
    <w:rsid w:val="00F66103"/>
    <w:rsid w:val="00F76268"/>
    <w:rsid w:val="00F82852"/>
    <w:rsid w:val="00F84E14"/>
    <w:rsid w:val="00F93DB3"/>
    <w:rsid w:val="00F946A7"/>
    <w:rsid w:val="00F949EF"/>
    <w:rsid w:val="00FA7A76"/>
    <w:rsid w:val="00FC32B2"/>
    <w:rsid w:val="00FC7E11"/>
    <w:rsid w:val="00FD18DB"/>
    <w:rsid w:val="00FD62C9"/>
    <w:rsid w:val="00FE4185"/>
    <w:rsid w:val="00FE4915"/>
    <w:rsid w:val="012FAF9A"/>
    <w:rsid w:val="0139FD61"/>
    <w:rsid w:val="0216C800"/>
    <w:rsid w:val="024D2873"/>
    <w:rsid w:val="028D5BC8"/>
    <w:rsid w:val="02D09CB9"/>
    <w:rsid w:val="0312142F"/>
    <w:rsid w:val="031E4EFE"/>
    <w:rsid w:val="0324B737"/>
    <w:rsid w:val="0418BB0E"/>
    <w:rsid w:val="046BFB2C"/>
    <w:rsid w:val="04D35036"/>
    <w:rsid w:val="050162B2"/>
    <w:rsid w:val="0681ADE1"/>
    <w:rsid w:val="0781FC93"/>
    <w:rsid w:val="07845F5C"/>
    <w:rsid w:val="079CEB8E"/>
    <w:rsid w:val="07F57B9A"/>
    <w:rsid w:val="09F4CB43"/>
    <w:rsid w:val="0A70B0B8"/>
    <w:rsid w:val="0A9C77DF"/>
    <w:rsid w:val="0AA36EA5"/>
    <w:rsid w:val="0AA50359"/>
    <w:rsid w:val="0BE41741"/>
    <w:rsid w:val="0BE6F26D"/>
    <w:rsid w:val="0C0069EA"/>
    <w:rsid w:val="0C44E9F9"/>
    <w:rsid w:val="0C902038"/>
    <w:rsid w:val="0CA8E68A"/>
    <w:rsid w:val="0D55FF57"/>
    <w:rsid w:val="0D8F3773"/>
    <w:rsid w:val="0DF8D506"/>
    <w:rsid w:val="0EEBFFEC"/>
    <w:rsid w:val="0F77DFC1"/>
    <w:rsid w:val="107AD9F1"/>
    <w:rsid w:val="11666E4C"/>
    <w:rsid w:val="11E8E322"/>
    <w:rsid w:val="122E3B79"/>
    <w:rsid w:val="124A46D3"/>
    <w:rsid w:val="12592196"/>
    <w:rsid w:val="133456FA"/>
    <w:rsid w:val="13390506"/>
    <w:rsid w:val="148F9DF0"/>
    <w:rsid w:val="14DA3833"/>
    <w:rsid w:val="15AA3648"/>
    <w:rsid w:val="1653BF8E"/>
    <w:rsid w:val="167F5474"/>
    <w:rsid w:val="16BFA371"/>
    <w:rsid w:val="16E83EC2"/>
    <w:rsid w:val="16F90057"/>
    <w:rsid w:val="1757A5BC"/>
    <w:rsid w:val="17B4C291"/>
    <w:rsid w:val="17BE7C8B"/>
    <w:rsid w:val="18075998"/>
    <w:rsid w:val="186CE513"/>
    <w:rsid w:val="18BAB822"/>
    <w:rsid w:val="197E5EE5"/>
    <w:rsid w:val="19D02E5F"/>
    <w:rsid w:val="1A0A796E"/>
    <w:rsid w:val="1A63BBD2"/>
    <w:rsid w:val="1B631E71"/>
    <w:rsid w:val="1B683381"/>
    <w:rsid w:val="1C0E8964"/>
    <w:rsid w:val="1C22C52B"/>
    <w:rsid w:val="1C8272CF"/>
    <w:rsid w:val="1CAB4F44"/>
    <w:rsid w:val="1D592574"/>
    <w:rsid w:val="1E195563"/>
    <w:rsid w:val="1E1FCCB1"/>
    <w:rsid w:val="1E42FB65"/>
    <w:rsid w:val="1E513F50"/>
    <w:rsid w:val="1F63BB40"/>
    <w:rsid w:val="1FFEDC4C"/>
    <w:rsid w:val="2018A7BF"/>
    <w:rsid w:val="209DADA9"/>
    <w:rsid w:val="20DDFB50"/>
    <w:rsid w:val="213032BE"/>
    <w:rsid w:val="2180EAE3"/>
    <w:rsid w:val="2187A1D5"/>
    <w:rsid w:val="219D5995"/>
    <w:rsid w:val="21C5EA1D"/>
    <w:rsid w:val="2259F9DC"/>
    <w:rsid w:val="2263FB17"/>
    <w:rsid w:val="229B57A7"/>
    <w:rsid w:val="22A2BD90"/>
    <w:rsid w:val="22D48014"/>
    <w:rsid w:val="230BE218"/>
    <w:rsid w:val="2312B415"/>
    <w:rsid w:val="2318CE57"/>
    <w:rsid w:val="2340F6E7"/>
    <w:rsid w:val="23E7B3ED"/>
    <w:rsid w:val="2492EA4D"/>
    <w:rsid w:val="2536B69E"/>
    <w:rsid w:val="253CE12A"/>
    <w:rsid w:val="255CDB14"/>
    <w:rsid w:val="25D508B9"/>
    <w:rsid w:val="26BF8AFA"/>
    <w:rsid w:val="272BF45D"/>
    <w:rsid w:val="279DF2AD"/>
    <w:rsid w:val="27A27DD8"/>
    <w:rsid w:val="27BC0FD5"/>
    <w:rsid w:val="27E22AB6"/>
    <w:rsid w:val="28315CDD"/>
    <w:rsid w:val="2940933B"/>
    <w:rsid w:val="294CF77E"/>
    <w:rsid w:val="296CE650"/>
    <w:rsid w:val="2A2AC47A"/>
    <w:rsid w:val="2A46AD49"/>
    <w:rsid w:val="2AACE28C"/>
    <w:rsid w:val="2C5123B5"/>
    <w:rsid w:val="2C6D5117"/>
    <w:rsid w:val="2C760417"/>
    <w:rsid w:val="2CA04BE3"/>
    <w:rsid w:val="2CA98DA5"/>
    <w:rsid w:val="2D2E5C6A"/>
    <w:rsid w:val="2D402891"/>
    <w:rsid w:val="2DB28B91"/>
    <w:rsid w:val="2DF3FCC1"/>
    <w:rsid w:val="2E051D53"/>
    <w:rsid w:val="2E43685D"/>
    <w:rsid w:val="2E6F377E"/>
    <w:rsid w:val="2FABA461"/>
    <w:rsid w:val="3019E3FD"/>
    <w:rsid w:val="3022D2B7"/>
    <w:rsid w:val="3080C2D7"/>
    <w:rsid w:val="31118428"/>
    <w:rsid w:val="311C24DC"/>
    <w:rsid w:val="31648E8D"/>
    <w:rsid w:val="31A95E6A"/>
    <w:rsid w:val="32AB19DE"/>
    <w:rsid w:val="32EABA17"/>
    <w:rsid w:val="33437E68"/>
    <w:rsid w:val="3463AEDB"/>
    <w:rsid w:val="34D309F1"/>
    <w:rsid w:val="35D6B2F5"/>
    <w:rsid w:val="35EEC768"/>
    <w:rsid w:val="362F5CCB"/>
    <w:rsid w:val="36448066"/>
    <w:rsid w:val="36C35AB8"/>
    <w:rsid w:val="36E9AEAD"/>
    <w:rsid w:val="3720AD7C"/>
    <w:rsid w:val="38808468"/>
    <w:rsid w:val="396313A7"/>
    <w:rsid w:val="39A74AF6"/>
    <w:rsid w:val="39BD0E09"/>
    <w:rsid w:val="3A482593"/>
    <w:rsid w:val="3AB1BAA0"/>
    <w:rsid w:val="3B0420FC"/>
    <w:rsid w:val="3BA1AC69"/>
    <w:rsid w:val="3BBBCCE8"/>
    <w:rsid w:val="3BC846F1"/>
    <w:rsid w:val="3BEC4E08"/>
    <w:rsid w:val="3C76710B"/>
    <w:rsid w:val="3CA1E7F5"/>
    <w:rsid w:val="3CCD9297"/>
    <w:rsid w:val="3CD13B22"/>
    <w:rsid w:val="3D0DAACA"/>
    <w:rsid w:val="3D19847D"/>
    <w:rsid w:val="3D42A61D"/>
    <w:rsid w:val="3E5AD958"/>
    <w:rsid w:val="3EC1C8FD"/>
    <w:rsid w:val="40187DAB"/>
    <w:rsid w:val="4051CC9B"/>
    <w:rsid w:val="40826F35"/>
    <w:rsid w:val="416A945C"/>
    <w:rsid w:val="41EF12DB"/>
    <w:rsid w:val="423690D9"/>
    <w:rsid w:val="426F9F05"/>
    <w:rsid w:val="42A7BCB1"/>
    <w:rsid w:val="42DD3E2B"/>
    <w:rsid w:val="432978BF"/>
    <w:rsid w:val="43809DD7"/>
    <w:rsid w:val="43C65922"/>
    <w:rsid w:val="44912546"/>
    <w:rsid w:val="45169050"/>
    <w:rsid w:val="45B1525C"/>
    <w:rsid w:val="4698F730"/>
    <w:rsid w:val="46E550D8"/>
    <w:rsid w:val="48DE55E7"/>
    <w:rsid w:val="49313374"/>
    <w:rsid w:val="49BCFFBF"/>
    <w:rsid w:val="49E3BE92"/>
    <w:rsid w:val="4A4EE080"/>
    <w:rsid w:val="4A85F1C1"/>
    <w:rsid w:val="4A8A5F09"/>
    <w:rsid w:val="4BCB8758"/>
    <w:rsid w:val="4C5CACDC"/>
    <w:rsid w:val="4C9630D1"/>
    <w:rsid w:val="4D11BDE1"/>
    <w:rsid w:val="4D404E87"/>
    <w:rsid w:val="4DAE7A3A"/>
    <w:rsid w:val="4DEB08B3"/>
    <w:rsid w:val="4E6D7AFB"/>
    <w:rsid w:val="4EA227FB"/>
    <w:rsid w:val="4EA47152"/>
    <w:rsid w:val="4EBE606A"/>
    <w:rsid w:val="4F39AC2F"/>
    <w:rsid w:val="4F75E0AB"/>
    <w:rsid w:val="4FF14B5C"/>
    <w:rsid w:val="503E82EC"/>
    <w:rsid w:val="506BBBD9"/>
    <w:rsid w:val="5130DCE2"/>
    <w:rsid w:val="51B38343"/>
    <w:rsid w:val="51DF19D8"/>
    <w:rsid w:val="522EBDF6"/>
    <w:rsid w:val="5246FFD3"/>
    <w:rsid w:val="52AAF132"/>
    <w:rsid w:val="52BF0797"/>
    <w:rsid w:val="5419D01B"/>
    <w:rsid w:val="543336F1"/>
    <w:rsid w:val="54340040"/>
    <w:rsid w:val="543815C1"/>
    <w:rsid w:val="54619A56"/>
    <w:rsid w:val="54FA68BC"/>
    <w:rsid w:val="55DCC9FE"/>
    <w:rsid w:val="5613171A"/>
    <w:rsid w:val="56272832"/>
    <w:rsid w:val="56503830"/>
    <w:rsid w:val="57AB5A3A"/>
    <w:rsid w:val="5A731095"/>
    <w:rsid w:val="5AC27537"/>
    <w:rsid w:val="5AFAE60B"/>
    <w:rsid w:val="5B58D2F1"/>
    <w:rsid w:val="5B7176B4"/>
    <w:rsid w:val="5B74F0CB"/>
    <w:rsid w:val="5B8017F4"/>
    <w:rsid w:val="5C4A2D19"/>
    <w:rsid w:val="5C96444A"/>
    <w:rsid w:val="5CBA646F"/>
    <w:rsid w:val="5CBE6A28"/>
    <w:rsid w:val="5E38920F"/>
    <w:rsid w:val="5F380FB4"/>
    <w:rsid w:val="5FD0AFF1"/>
    <w:rsid w:val="607AE18D"/>
    <w:rsid w:val="60AC0DD7"/>
    <w:rsid w:val="60F30CB4"/>
    <w:rsid w:val="6193BFFF"/>
    <w:rsid w:val="623E2FA8"/>
    <w:rsid w:val="62797F44"/>
    <w:rsid w:val="62BAF1B0"/>
    <w:rsid w:val="631436BC"/>
    <w:rsid w:val="63CEB6A7"/>
    <w:rsid w:val="641B2325"/>
    <w:rsid w:val="64382E91"/>
    <w:rsid w:val="6498EDAA"/>
    <w:rsid w:val="655E1CED"/>
    <w:rsid w:val="6573D32A"/>
    <w:rsid w:val="657C013B"/>
    <w:rsid w:val="657CB6EB"/>
    <w:rsid w:val="665918B0"/>
    <w:rsid w:val="673EC23D"/>
    <w:rsid w:val="6748AE8A"/>
    <w:rsid w:val="67C48CEE"/>
    <w:rsid w:val="6826EC24"/>
    <w:rsid w:val="693EEC9F"/>
    <w:rsid w:val="69D9F0A5"/>
    <w:rsid w:val="6A19AEAA"/>
    <w:rsid w:val="6B57CD81"/>
    <w:rsid w:val="6B63FAA9"/>
    <w:rsid w:val="6BCDD919"/>
    <w:rsid w:val="6D4B953C"/>
    <w:rsid w:val="6E55AB71"/>
    <w:rsid w:val="6FCACE83"/>
    <w:rsid w:val="6FD229E6"/>
    <w:rsid w:val="70C77194"/>
    <w:rsid w:val="70D4643D"/>
    <w:rsid w:val="70E0B0C5"/>
    <w:rsid w:val="70E92A16"/>
    <w:rsid w:val="70EBEB40"/>
    <w:rsid w:val="71869832"/>
    <w:rsid w:val="7230F1B9"/>
    <w:rsid w:val="725B08C6"/>
    <w:rsid w:val="727E8E1E"/>
    <w:rsid w:val="72CB71BB"/>
    <w:rsid w:val="72F09CB7"/>
    <w:rsid w:val="732D847F"/>
    <w:rsid w:val="736C17F1"/>
    <w:rsid w:val="741EE27B"/>
    <w:rsid w:val="7421E6E8"/>
    <w:rsid w:val="744E5012"/>
    <w:rsid w:val="74AD6C88"/>
    <w:rsid w:val="74F8B977"/>
    <w:rsid w:val="753E82AD"/>
    <w:rsid w:val="7560F16D"/>
    <w:rsid w:val="75CE7C8B"/>
    <w:rsid w:val="75D2AB43"/>
    <w:rsid w:val="75E33A35"/>
    <w:rsid w:val="75FA7980"/>
    <w:rsid w:val="761E4D0B"/>
    <w:rsid w:val="763E8F4C"/>
    <w:rsid w:val="769E4D5F"/>
    <w:rsid w:val="770FB19E"/>
    <w:rsid w:val="78253281"/>
    <w:rsid w:val="78A2D40D"/>
    <w:rsid w:val="79934CAA"/>
    <w:rsid w:val="7AA60F7A"/>
    <w:rsid w:val="7ABC7E0F"/>
    <w:rsid w:val="7BB266ED"/>
    <w:rsid w:val="7BE537E6"/>
    <w:rsid w:val="7C3391EC"/>
    <w:rsid w:val="7C62B1A3"/>
    <w:rsid w:val="7C73EDE6"/>
    <w:rsid w:val="7C7F7246"/>
    <w:rsid w:val="7CF05442"/>
    <w:rsid w:val="7DD88D24"/>
    <w:rsid w:val="7E0776C0"/>
    <w:rsid w:val="7E17E150"/>
    <w:rsid w:val="7E462959"/>
    <w:rsid w:val="7E481B01"/>
    <w:rsid w:val="7EBF6CAA"/>
    <w:rsid w:val="7F0AB9BC"/>
    <w:rsid w:val="7FFEE110"/>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080C6"/>
  <w15:docId w15:val="{AFDDE4BB-1FCE-4246-954C-839F0A157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L"/>
    </w:rPr>
  </w:style>
  <w:style w:type="paragraph" w:styleId="Ttulo1">
    <w:name w:val="heading 1"/>
    <w:basedOn w:val="Ttulo3"/>
    <w:next w:val="Normal"/>
    <w:uiPriority w:val="9"/>
    <w:qFormat/>
    <w:rsid w:val="001928DC"/>
    <w:pPr>
      <w:numPr>
        <w:ilvl w:val="1"/>
        <w:numId w:val="43"/>
      </w:numPr>
      <w:jc w:val="both"/>
      <w:outlineLvl w:val="0"/>
    </w:pPr>
    <w:rPr>
      <w:rFonts w:ascii="Arial" w:eastAsia="Arial" w:hAnsi="Arial" w:cs="Arial"/>
      <w:color w:val="000000"/>
    </w:rPr>
  </w:style>
  <w:style w:type="paragraph" w:styleId="Ttulo2">
    <w:name w:val="heading 2"/>
    <w:basedOn w:val="Ttulo3"/>
    <w:next w:val="Normal"/>
    <w:autoRedefine/>
    <w:uiPriority w:val="9"/>
    <w:unhideWhenUsed/>
    <w:qFormat/>
    <w:rsid w:val="001C3E5F"/>
    <w:pPr>
      <w:numPr>
        <w:ilvl w:val="1"/>
        <w:numId w:val="50"/>
      </w:numPr>
      <w:spacing w:after="0" w:line="360" w:lineRule="auto"/>
      <w:ind w:left="1418"/>
      <w:jc w:val="both"/>
      <w:outlineLvl w:val="1"/>
    </w:pPr>
    <w:rPr>
      <w:rFonts w:ascii="Arial" w:eastAsia="Arial" w:hAnsi="Arial" w:cs="Arial"/>
      <w:color w:val="auto"/>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unhideWhenUsed/>
    <w:qFormat/>
    <w:pPr>
      <w:keepNext/>
      <w:keepLines/>
      <w:spacing w:before="80" w:after="40"/>
      <w:outlineLvl w:val="3"/>
    </w:pPr>
    <w:rPr>
      <w:i/>
      <w:color w:val="0F4761"/>
    </w:rPr>
  </w:style>
  <w:style w:type="paragraph" w:styleId="Ttulo5">
    <w:name w:val="heading 5"/>
    <w:basedOn w:val="Normal"/>
    <w:next w:val="Normal"/>
    <w:uiPriority w:val="9"/>
    <w:unhideWhenUsed/>
    <w:qFormat/>
    <w:pPr>
      <w:keepNext/>
      <w:keepLines/>
      <w:spacing w:before="80" w:after="40"/>
      <w:outlineLvl w:val="4"/>
    </w:pPr>
    <w:rPr>
      <w:color w:val="0F4761"/>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abladeilustraciones">
    <w:name w:val="table of figures"/>
    <w:basedOn w:val="Normal"/>
    <w:next w:val="Normal"/>
    <w:uiPriority w:val="99"/>
    <w:unhideWhenUsed/>
    <w:rsid w:val="00056310"/>
    <w:pPr>
      <w:spacing w:before="120" w:after="120"/>
      <w:jc w:val="both"/>
    </w:pPr>
    <w:rPr>
      <w:rFonts w:ascii="Arial" w:hAnsi="Arial"/>
    </w:r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table" w:customStyle="1" w:styleId="TableNormal6">
    <w:name w:val="Table Normal6"/>
    <w:rsid w:val="00D329DB"/>
    <w:tblPr>
      <w:tblCellMar>
        <w:top w:w="0" w:type="dxa"/>
        <w:left w:w="0" w:type="dxa"/>
        <w:bottom w:w="0" w:type="dxa"/>
        <w:right w:w="0" w:type="dxa"/>
      </w:tblCellMar>
    </w:tblPr>
  </w:style>
  <w:style w:type="table" w:customStyle="1" w:styleId="TableNormal5">
    <w:name w:val="Table Normal5"/>
    <w:rsid w:val="00BB0E81"/>
    <w:tblPr>
      <w:tblCellMar>
        <w:top w:w="0" w:type="dxa"/>
        <w:left w:w="0" w:type="dxa"/>
        <w:bottom w:w="0" w:type="dxa"/>
        <w:right w:w="0" w:type="dxa"/>
      </w:tblCellMar>
    </w:tblPr>
  </w:style>
  <w:style w:type="paragraph" w:styleId="Subttulo">
    <w:name w:val="Subtitle"/>
    <w:basedOn w:val="Normal"/>
    <w:next w:val="Normal"/>
    <w:uiPriority w:val="11"/>
    <w:qFormat/>
    <w:rPr>
      <w:color w:val="595959"/>
      <w:sz w:val="28"/>
      <w:szCs w:val="28"/>
    </w:rPr>
  </w:style>
  <w:style w:type="table" w:customStyle="1" w:styleId="a">
    <w:basedOn w:val="Tablanormal"/>
    <w:tblPr>
      <w:tblStyleRowBandSize w:val="1"/>
      <w:tblStyleColBandSize w:val="1"/>
      <w:tblInd w:w="0" w:type="nil"/>
    </w:tblPr>
  </w:style>
  <w:style w:type="table" w:customStyle="1" w:styleId="a0">
    <w:basedOn w:val="Tablanormal"/>
    <w:tblPr>
      <w:tblStyleRowBandSize w:val="1"/>
      <w:tblStyleColBandSize w:val="1"/>
      <w:tblInd w:w="0" w:type="nil"/>
    </w:tblPr>
  </w:style>
  <w:style w:type="table" w:customStyle="1" w:styleId="a1">
    <w:basedOn w:val="Tablanormal"/>
    <w:tblPr>
      <w:tblStyleRowBandSize w:val="1"/>
      <w:tblStyleColBandSize w:val="1"/>
      <w:tblInd w:w="0" w:type="nil"/>
      <w:tblCellMar>
        <w:top w:w="100" w:type="dxa"/>
        <w:left w:w="100" w:type="dxa"/>
        <w:bottom w:w="100" w:type="dxa"/>
        <w:right w:w="100" w:type="dxa"/>
      </w:tblCellMar>
    </w:tblPr>
  </w:style>
  <w:style w:type="table" w:customStyle="1" w:styleId="a2">
    <w:basedOn w:val="Tablanormal"/>
    <w:tblPr>
      <w:tblStyleRowBandSize w:val="1"/>
      <w:tblStyleColBandSize w:val="1"/>
      <w:tblInd w:w="0" w:type="nil"/>
      <w:tblCellMar>
        <w:top w:w="100" w:type="dxa"/>
        <w:left w:w="100" w:type="dxa"/>
        <w:bottom w:w="100" w:type="dxa"/>
        <w:right w:w="100" w:type="dxa"/>
      </w:tblCellMar>
    </w:tblPr>
  </w:style>
  <w:style w:type="table" w:customStyle="1" w:styleId="a3">
    <w:basedOn w:val="Tablanormal"/>
    <w:tblPr>
      <w:tblStyleRowBandSize w:val="1"/>
      <w:tblStyleColBandSize w:val="1"/>
      <w:tblInd w:w="0" w:type="nil"/>
      <w:tblCellMar>
        <w:top w:w="100" w:type="dxa"/>
        <w:left w:w="100" w:type="dxa"/>
        <w:bottom w:w="100" w:type="dxa"/>
        <w:right w:w="100" w:type="dxa"/>
      </w:tblCellMar>
    </w:tblPr>
  </w:style>
  <w:style w:type="table" w:customStyle="1" w:styleId="a4">
    <w:basedOn w:val="Tablanormal"/>
    <w:tblPr>
      <w:tblStyleRowBandSize w:val="1"/>
      <w:tblStyleColBandSize w:val="1"/>
      <w:tblInd w:w="0" w:type="nil"/>
      <w:tblCellMar>
        <w:top w:w="100" w:type="dxa"/>
        <w:left w:w="100" w:type="dxa"/>
        <w:bottom w:w="100" w:type="dxa"/>
        <w:right w:w="100" w:type="dxa"/>
      </w:tblCellMar>
    </w:tblPr>
  </w:style>
  <w:style w:type="table" w:customStyle="1" w:styleId="a5">
    <w:basedOn w:val="Tablanormal"/>
    <w:tblPr>
      <w:tblStyleRowBandSize w:val="1"/>
      <w:tblStyleColBandSize w:val="1"/>
      <w:tblInd w:w="0" w:type="nil"/>
      <w:tblCellMar>
        <w:top w:w="100" w:type="dxa"/>
        <w:left w:w="100" w:type="dxa"/>
        <w:bottom w:w="100" w:type="dxa"/>
        <w:right w:w="100" w:type="dxa"/>
      </w:tblCellMar>
    </w:tblPr>
  </w:style>
  <w:style w:type="table" w:customStyle="1" w:styleId="a6">
    <w:basedOn w:val="Tablanormal"/>
    <w:tblPr>
      <w:tblStyleRowBandSize w:val="1"/>
      <w:tblStyleColBandSize w:val="1"/>
      <w:tblInd w:w="0" w:type="nil"/>
      <w:tblCellMar>
        <w:top w:w="100" w:type="dxa"/>
        <w:left w:w="100" w:type="dxa"/>
        <w:bottom w:w="100" w:type="dxa"/>
        <w:right w:w="100" w:type="dxa"/>
      </w:tblCellMar>
    </w:tblPr>
  </w:style>
  <w:style w:type="table" w:customStyle="1" w:styleId="a7">
    <w:basedOn w:val="Tablanormal"/>
    <w:pPr>
      <w:spacing w:after="0" w:line="240" w:lineRule="auto"/>
    </w:pPr>
    <w:tblPr>
      <w:tblStyleRowBandSize w:val="1"/>
      <w:tblStyleColBandSize w:val="1"/>
      <w:tblInd w:w="0" w:type="nil"/>
    </w:tblPr>
  </w:style>
  <w:style w:type="table" w:customStyle="1" w:styleId="a8">
    <w:basedOn w:val="Tablanormal"/>
    <w:tblPr>
      <w:tblStyleRowBandSize w:val="1"/>
      <w:tblStyleColBandSize w:val="1"/>
      <w:tblInd w:w="0" w:type="nil"/>
      <w:tblCellMar>
        <w:top w:w="100" w:type="dxa"/>
        <w:left w:w="100" w:type="dxa"/>
        <w:bottom w:w="100" w:type="dxa"/>
        <w:right w:w="100" w:type="dxa"/>
      </w:tblCellMar>
    </w:tblPr>
  </w:style>
  <w:style w:type="table" w:customStyle="1" w:styleId="a9">
    <w:basedOn w:val="Tablanormal"/>
    <w:tblPr>
      <w:tblStyleRowBandSize w:val="1"/>
      <w:tblStyleColBandSize w:val="1"/>
      <w:tblInd w:w="0" w:type="nil"/>
      <w:tblCellMar>
        <w:top w:w="100" w:type="dxa"/>
        <w:left w:w="100" w:type="dxa"/>
        <w:bottom w:w="100" w:type="dxa"/>
        <w:right w:w="100" w:type="dxa"/>
      </w:tblCellMar>
    </w:tblPr>
  </w:style>
  <w:style w:type="table" w:customStyle="1" w:styleId="aa">
    <w:basedOn w:val="Tablanormal"/>
    <w:tblPr>
      <w:tblStyleRowBandSize w:val="1"/>
      <w:tblStyleColBandSize w:val="1"/>
      <w:tblInd w:w="0" w:type="nil"/>
      <w:tblCellMar>
        <w:top w:w="100" w:type="dxa"/>
        <w:left w:w="100" w:type="dxa"/>
        <w:bottom w:w="100" w:type="dxa"/>
        <w:right w:w="100" w:type="dxa"/>
      </w:tblCellMar>
    </w:tblPr>
  </w:style>
  <w:style w:type="table" w:customStyle="1" w:styleId="ab">
    <w:basedOn w:val="Tablanormal"/>
    <w:tblPr>
      <w:tblStyleRowBandSize w:val="1"/>
      <w:tblStyleColBandSize w:val="1"/>
      <w:tblInd w:w="0" w:type="nil"/>
      <w:tblCellMar>
        <w:top w:w="100" w:type="dxa"/>
        <w:left w:w="100" w:type="dxa"/>
        <w:bottom w:w="100" w:type="dxa"/>
        <w:right w:w="100" w:type="dxa"/>
      </w:tblCellMar>
    </w:tblPr>
  </w:style>
  <w:style w:type="table" w:customStyle="1" w:styleId="ac">
    <w:basedOn w:val="Tablanormal"/>
    <w:tblPr>
      <w:tblStyleRowBandSize w:val="1"/>
      <w:tblStyleColBandSize w:val="1"/>
      <w:tblInd w:w="0" w:type="nil"/>
      <w:tblCellMar>
        <w:top w:w="100" w:type="dxa"/>
        <w:left w:w="100" w:type="dxa"/>
        <w:bottom w:w="100" w:type="dxa"/>
        <w:right w:w="100" w:type="dxa"/>
      </w:tblCellMar>
    </w:tblPr>
  </w:style>
  <w:style w:type="table" w:customStyle="1" w:styleId="ad">
    <w:basedOn w:val="Tablanormal"/>
    <w:tblPr>
      <w:tblStyleRowBandSize w:val="1"/>
      <w:tblStyleColBandSize w:val="1"/>
      <w:tblInd w:w="0" w:type="nil"/>
      <w:tblCellMar>
        <w:top w:w="100" w:type="dxa"/>
        <w:left w:w="100" w:type="dxa"/>
        <w:bottom w:w="100" w:type="dxa"/>
        <w:right w:w="100" w:type="dxa"/>
      </w:tblCellMar>
    </w:tblPr>
  </w:style>
  <w:style w:type="table" w:customStyle="1" w:styleId="ae">
    <w:basedOn w:val="Tablanormal"/>
    <w:tblPr>
      <w:tblStyleRowBandSize w:val="1"/>
      <w:tblStyleColBandSize w:val="1"/>
      <w:tblInd w:w="0" w:type="nil"/>
      <w:tblCellMar>
        <w:top w:w="100" w:type="dxa"/>
        <w:left w:w="100" w:type="dxa"/>
        <w:bottom w:w="100" w:type="dxa"/>
        <w:right w:w="100" w:type="dxa"/>
      </w:tblCellMar>
    </w:tblPr>
  </w:style>
  <w:style w:type="table" w:customStyle="1" w:styleId="af">
    <w:basedOn w:val="Tablanormal"/>
    <w:pPr>
      <w:spacing w:after="0" w:line="240" w:lineRule="auto"/>
    </w:pPr>
    <w:tblPr>
      <w:tblStyleRowBandSize w:val="1"/>
      <w:tblStyleColBandSize w:val="1"/>
      <w:tblInd w:w="0" w:type="nil"/>
    </w:tblPr>
  </w:style>
  <w:style w:type="table" w:customStyle="1" w:styleId="af0">
    <w:basedOn w:val="Tablanormal"/>
    <w:pPr>
      <w:spacing w:after="0" w:line="240" w:lineRule="auto"/>
    </w:pPr>
    <w:tblPr>
      <w:tblStyleRowBandSize w:val="1"/>
      <w:tblStyleColBandSize w:val="1"/>
      <w:tblInd w:w="0" w:type="nil"/>
    </w:tblPr>
  </w:style>
  <w:style w:type="table" w:customStyle="1" w:styleId="af1">
    <w:basedOn w:val="Tablanormal"/>
    <w:pPr>
      <w:spacing w:after="0" w:line="240" w:lineRule="auto"/>
    </w:pPr>
    <w:tblPr>
      <w:tblStyleRowBandSize w:val="1"/>
      <w:tblStyleColBandSize w:val="1"/>
      <w:tblInd w:w="0" w:type="nil"/>
    </w:tblPr>
  </w:style>
  <w:style w:type="table" w:customStyle="1" w:styleId="af2">
    <w:basedOn w:val="Tablanormal"/>
    <w:pPr>
      <w:spacing w:after="0" w:line="240" w:lineRule="auto"/>
    </w:pPr>
    <w:tblPr>
      <w:tblStyleRowBandSize w:val="1"/>
      <w:tblStyleColBandSize w:val="1"/>
      <w:tblInd w:w="0" w:type="nil"/>
    </w:tblPr>
  </w:style>
  <w:style w:type="table" w:customStyle="1" w:styleId="af3">
    <w:basedOn w:val="Tablanormal"/>
    <w:pPr>
      <w:spacing w:after="0" w:line="240" w:lineRule="auto"/>
    </w:pPr>
    <w:tblPr>
      <w:tblStyleRowBandSize w:val="1"/>
      <w:tblStyleColBandSize w:val="1"/>
      <w:tblInd w:w="0" w:type="nil"/>
    </w:tblPr>
  </w:style>
  <w:style w:type="table" w:customStyle="1" w:styleId="af4">
    <w:basedOn w:val="Tablanormal"/>
    <w:pPr>
      <w:spacing w:after="0" w:line="240" w:lineRule="auto"/>
    </w:pPr>
    <w:tblPr>
      <w:tblStyleRowBandSize w:val="1"/>
      <w:tblStyleColBandSize w:val="1"/>
      <w:tblInd w:w="0" w:type="nil"/>
    </w:tblPr>
  </w:style>
  <w:style w:type="table" w:customStyle="1" w:styleId="af5">
    <w:basedOn w:val="Tablanormal"/>
    <w:pPr>
      <w:spacing w:after="0" w:line="240" w:lineRule="auto"/>
    </w:pPr>
    <w:tblPr>
      <w:tblStyleRowBandSize w:val="1"/>
      <w:tblStyleColBandSize w:val="1"/>
      <w:tblInd w:w="0" w:type="nil"/>
    </w:tblPr>
  </w:style>
  <w:style w:type="table" w:customStyle="1" w:styleId="af6">
    <w:basedOn w:val="Tablanormal"/>
    <w:pPr>
      <w:spacing w:after="0" w:line="240" w:lineRule="auto"/>
    </w:pPr>
    <w:tblPr>
      <w:tblStyleRowBandSize w:val="1"/>
      <w:tblStyleColBandSize w:val="1"/>
      <w:tblInd w:w="0" w:type="nil"/>
    </w:tblPr>
  </w:style>
  <w:style w:type="table" w:customStyle="1" w:styleId="af7">
    <w:basedOn w:val="Tablanormal"/>
    <w:pPr>
      <w:spacing w:after="0" w:line="240" w:lineRule="auto"/>
    </w:pPr>
    <w:tblPr>
      <w:tblStyleRowBandSize w:val="1"/>
      <w:tblStyleColBandSize w:val="1"/>
      <w:tblInd w:w="0" w:type="nil"/>
    </w:tblPr>
  </w:style>
  <w:style w:type="table" w:customStyle="1" w:styleId="af8">
    <w:basedOn w:val="Tablanormal"/>
    <w:pPr>
      <w:spacing w:after="0" w:line="240" w:lineRule="auto"/>
    </w:pPr>
    <w:tblPr>
      <w:tblStyleRowBandSize w:val="1"/>
      <w:tblStyleColBandSize w:val="1"/>
      <w:tblInd w:w="0" w:type="nil"/>
    </w:tblPr>
  </w:style>
  <w:style w:type="table" w:customStyle="1" w:styleId="af9">
    <w:basedOn w:val="Tablanormal"/>
    <w:pPr>
      <w:spacing w:after="0" w:line="240" w:lineRule="auto"/>
    </w:pPr>
    <w:tblPr>
      <w:tblStyleRowBandSize w:val="1"/>
      <w:tblStyleColBandSize w:val="1"/>
      <w:tblInd w:w="0" w:type="nil"/>
    </w:tblPr>
  </w:style>
  <w:style w:type="table" w:customStyle="1" w:styleId="afa">
    <w:basedOn w:val="Tablanormal"/>
    <w:pPr>
      <w:spacing w:after="0" w:line="240" w:lineRule="auto"/>
    </w:pPr>
    <w:tblPr>
      <w:tblStyleRowBandSize w:val="1"/>
      <w:tblStyleColBandSize w:val="1"/>
      <w:tblInd w:w="0" w:type="nil"/>
    </w:tblPr>
  </w:style>
  <w:style w:type="table" w:customStyle="1" w:styleId="afb">
    <w:basedOn w:val="Tablanormal"/>
    <w:pPr>
      <w:spacing w:after="0" w:line="240" w:lineRule="auto"/>
    </w:pPr>
    <w:tblPr>
      <w:tblStyleRowBandSize w:val="1"/>
      <w:tblStyleColBandSize w:val="1"/>
      <w:tblInd w:w="0" w:type="nil"/>
    </w:tblPr>
  </w:style>
  <w:style w:type="table" w:customStyle="1" w:styleId="afc">
    <w:basedOn w:val="Tablanormal"/>
    <w:pPr>
      <w:spacing w:after="0" w:line="240" w:lineRule="auto"/>
    </w:pPr>
    <w:tblPr>
      <w:tblStyleRowBandSize w:val="1"/>
      <w:tblStyleColBandSize w:val="1"/>
      <w:tblInd w:w="0" w:type="nil"/>
    </w:tblPr>
  </w:style>
  <w:style w:type="table" w:customStyle="1" w:styleId="afd">
    <w:basedOn w:val="Tablanormal"/>
    <w:pPr>
      <w:spacing w:after="0" w:line="240" w:lineRule="auto"/>
    </w:pPr>
    <w:tblPr>
      <w:tblStyleRowBandSize w:val="1"/>
      <w:tblStyleColBandSize w:val="1"/>
      <w:tblInd w:w="0" w:type="nil"/>
    </w:tblPr>
  </w:style>
  <w:style w:type="table" w:customStyle="1" w:styleId="afe">
    <w:basedOn w:val="Tablanormal"/>
    <w:pPr>
      <w:spacing w:after="0" w:line="240" w:lineRule="auto"/>
    </w:pPr>
    <w:tblPr>
      <w:tblStyleRowBandSize w:val="1"/>
      <w:tblStyleColBandSize w:val="1"/>
      <w:tblInd w:w="0" w:type="nil"/>
    </w:tblPr>
  </w:style>
  <w:style w:type="table" w:customStyle="1" w:styleId="aff">
    <w:basedOn w:val="Tablanormal"/>
    <w:pPr>
      <w:spacing w:after="0" w:line="240" w:lineRule="auto"/>
    </w:pPr>
    <w:tblPr>
      <w:tblStyleRowBandSize w:val="1"/>
      <w:tblStyleColBandSize w:val="1"/>
      <w:tblInd w:w="0" w:type="nil"/>
    </w:tblPr>
  </w:style>
  <w:style w:type="table" w:customStyle="1" w:styleId="aff0">
    <w:basedOn w:val="Tablanormal"/>
    <w:pPr>
      <w:spacing w:after="0" w:line="240" w:lineRule="auto"/>
    </w:pPr>
    <w:tblPr>
      <w:tblStyleRowBandSize w:val="1"/>
      <w:tblStyleColBandSize w:val="1"/>
      <w:tblInd w:w="0" w:type="nil"/>
    </w:tblPr>
  </w:style>
  <w:style w:type="table" w:customStyle="1" w:styleId="aff1">
    <w:basedOn w:val="Tablanormal"/>
    <w:pPr>
      <w:spacing w:after="0" w:line="240" w:lineRule="auto"/>
    </w:pPr>
    <w:tblPr>
      <w:tblStyleRowBandSize w:val="1"/>
      <w:tblStyleColBandSize w:val="1"/>
      <w:tblInd w:w="0" w:type="nil"/>
    </w:tblPr>
  </w:style>
  <w:style w:type="table" w:customStyle="1" w:styleId="aff2">
    <w:basedOn w:val="Tablanormal"/>
    <w:pPr>
      <w:spacing w:after="0" w:line="240" w:lineRule="auto"/>
    </w:pPr>
    <w:tblPr>
      <w:tblStyleRowBandSize w:val="1"/>
      <w:tblStyleColBandSize w:val="1"/>
      <w:tblInd w:w="0" w:type="nil"/>
    </w:tblPr>
  </w:style>
  <w:style w:type="table" w:customStyle="1" w:styleId="aff3">
    <w:basedOn w:val="Tablanormal"/>
    <w:pPr>
      <w:spacing w:after="0" w:line="240" w:lineRule="auto"/>
    </w:pPr>
    <w:tblPr>
      <w:tblStyleRowBandSize w:val="1"/>
      <w:tblStyleColBandSize w:val="1"/>
      <w:tblInd w:w="0" w:type="nil"/>
    </w:tblPr>
  </w:style>
  <w:style w:type="table" w:customStyle="1" w:styleId="aff4">
    <w:basedOn w:val="Tablanormal"/>
    <w:pPr>
      <w:spacing w:after="0" w:line="240" w:lineRule="auto"/>
    </w:pPr>
    <w:tblPr>
      <w:tblStyleRowBandSize w:val="1"/>
      <w:tblStyleColBandSize w:val="1"/>
      <w:tblInd w:w="0" w:type="nil"/>
    </w:tblPr>
  </w:style>
  <w:style w:type="table" w:customStyle="1" w:styleId="aff5">
    <w:basedOn w:val="Tablanormal"/>
    <w:pPr>
      <w:spacing w:after="0" w:line="240" w:lineRule="auto"/>
    </w:pPr>
    <w:tblPr>
      <w:tblStyleRowBandSize w:val="1"/>
      <w:tblStyleColBandSize w:val="1"/>
      <w:tblInd w:w="0" w:type="nil"/>
    </w:tblPr>
  </w:style>
  <w:style w:type="table" w:customStyle="1" w:styleId="aff6">
    <w:basedOn w:val="Tablanormal"/>
    <w:pPr>
      <w:spacing w:after="0" w:line="240" w:lineRule="auto"/>
    </w:pPr>
    <w:tblPr>
      <w:tblStyleRowBandSize w:val="1"/>
      <w:tblStyleColBandSize w:val="1"/>
      <w:tblInd w:w="0" w:type="nil"/>
    </w:tblPr>
  </w:style>
  <w:style w:type="table" w:customStyle="1" w:styleId="aff7">
    <w:basedOn w:val="Tablanormal"/>
    <w:tblPr>
      <w:tblStyleRowBandSize w:val="1"/>
      <w:tblStyleColBandSize w:val="1"/>
      <w:tblInd w:w="0" w:type="nil"/>
      <w:tblCellMar>
        <w:top w:w="100" w:type="dxa"/>
        <w:left w:w="100" w:type="dxa"/>
        <w:bottom w:w="100" w:type="dxa"/>
        <w:right w:w="100" w:type="dxa"/>
      </w:tblCellMar>
    </w:tblPr>
  </w:style>
  <w:style w:type="table" w:customStyle="1" w:styleId="aff8">
    <w:basedOn w:val="Tablanormal"/>
    <w:tblPr>
      <w:tblStyleRowBandSize w:val="1"/>
      <w:tblStyleColBandSize w:val="1"/>
      <w:tblInd w:w="0" w:type="nil"/>
      <w:tblCellMar>
        <w:top w:w="100" w:type="dxa"/>
        <w:left w:w="100" w:type="dxa"/>
        <w:bottom w:w="100" w:type="dxa"/>
        <w:right w:w="100" w:type="dxa"/>
      </w:tblCellMar>
    </w:tblPr>
  </w:style>
  <w:style w:type="table" w:customStyle="1" w:styleId="aff9">
    <w:basedOn w:val="Tablanormal"/>
    <w:tblPr>
      <w:tblStyleRowBandSize w:val="1"/>
      <w:tblStyleColBandSize w:val="1"/>
      <w:tblInd w:w="0" w:type="nil"/>
      <w:tblCellMar>
        <w:top w:w="100" w:type="dxa"/>
        <w:left w:w="100" w:type="dxa"/>
        <w:bottom w:w="100" w:type="dxa"/>
        <w:right w:w="100" w:type="dxa"/>
      </w:tblCellMar>
    </w:tblPr>
  </w:style>
  <w:style w:type="table" w:customStyle="1" w:styleId="affa">
    <w:basedOn w:val="Tablanormal"/>
    <w:tblPr>
      <w:tblStyleRowBandSize w:val="1"/>
      <w:tblStyleColBandSize w:val="1"/>
      <w:tblInd w:w="0" w:type="nil"/>
      <w:tblCellMar>
        <w:top w:w="100" w:type="dxa"/>
        <w:left w:w="100" w:type="dxa"/>
        <w:bottom w:w="100" w:type="dxa"/>
        <w:right w:w="100" w:type="dxa"/>
      </w:tblCellMar>
    </w:tblPr>
  </w:style>
  <w:style w:type="table" w:customStyle="1" w:styleId="affb">
    <w:basedOn w:val="Tablanormal"/>
    <w:tblPr>
      <w:tblStyleRowBandSize w:val="1"/>
      <w:tblStyleColBandSize w:val="1"/>
      <w:tblInd w:w="0" w:type="nil"/>
      <w:tblCellMar>
        <w:top w:w="100" w:type="dxa"/>
        <w:left w:w="100" w:type="dxa"/>
        <w:bottom w:w="100" w:type="dxa"/>
        <w:right w:w="100" w:type="dxa"/>
      </w:tblCellMar>
    </w:tblPr>
  </w:style>
  <w:style w:type="table" w:customStyle="1" w:styleId="affc">
    <w:basedOn w:val="Tablanormal"/>
    <w:tblPr>
      <w:tblStyleRowBandSize w:val="1"/>
      <w:tblStyleColBandSize w:val="1"/>
      <w:tblInd w:w="0" w:type="nil"/>
      <w:tblCellMar>
        <w:top w:w="100" w:type="dxa"/>
        <w:left w:w="100" w:type="dxa"/>
        <w:bottom w:w="100" w:type="dxa"/>
        <w:right w:w="100" w:type="dxa"/>
      </w:tblCellMar>
    </w:tblPr>
  </w:style>
  <w:style w:type="table" w:customStyle="1" w:styleId="affd">
    <w:basedOn w:val="Tablanormal"/>
    <w:tblPr>
      <w:tblStyleRowBandSize w:val="1"/>
      <w:tblStyleColBandSize w:val="1"/>
      <w:tblInd w:w="0" w:type="nil"/>
      <w:tblCellMar>
        <w:top w:w="100" w:type="dxa"/>
        <w:left w:w="100" w:type="dxa"/>
        <w:bottom w:w="100" w:type="dxa"/>
        <w:right w:w="100" w:type="dxa"/>
      </w:tblCellMar>
    </w:tblPr>
  </w:style>
  <w:style w:type="table" w:customStyle="1" w:styleId="affe">
    <w:basedOn w:val="Tablanormal"/>
    <w:tblPr>
      <w:tblStyleRowBandSize w:val="1"/>
      <w:tblStyleColBandSize w:val="1"/>
      <w:tblInd w:w="0" w:type="nil"/>
      <w:tblCellMar>
        <w:top w:w="100" w:type="dxa"/>
        <w:left w:w="100" w:type="dxa"/>
        <w:bottom w:w="100" w:type="dxa"/>
        <w:right w:w="100" w:type="dxa"/>
      </w:tblCellMar>
    </w:tblPr>
  </w:style>
  <w:style w:type="table" w:customStyle="1" w:styleId="afff">
    <w:basedOn w:val="Tablanormal"/>
    <w:tblPr>
      <w:tblStyleRowBandSize w:val="1"/>
      <w:tblStyleColBandSize w:val="1"/>
      <w:tblInd w:w="0" w:type="nil"/>
      <w:tblCellMar>
        <w:top w:w="100" w:type="dxa"/>
        <w:left w:w="100" w:type="dxa"/>
        <w:bottom w:w="100" w:type="dxa"/>
        <w:right w:w="100" w:type="dxa"/>
      </w:tblCellMar>
    </w:tblPr>
  </w:style>
  <w:style w:type="table" w:customStyle="1" w:styleId="afff0">
    <w:basedOn w:val="Tablanormal"/>
    <w:tblPr>
      <w:tblStyleRowBandSize w:val="1"/>
      <w:tblStyleColBandSize w:val="1"/>
      <w:tblInd w:w="0" w:type="nil"/>
      <w:tblCellMar>
        <w:top w:w="100" w:type="dxa"/>
        <w:left w:w="100" w:type="dxa"/>
        <w:bottom w:w="100" w:type="dxa"/>
        <w:right w:w="100" w:type="dxa"/>
      </w:tblCellMar>
    </w:tblPr>
  </w:style>
  <w:style w:type="table" w:customStyle="1" w:styleId="afff1">
    <w:basedOn w:val="Tablanormal"/>
    <w:tblPr>
      <w:tblStyleRowBandSize w:val="1"/>
      <w:tblStyleColBandSize w:val="1"/>
      <w:tblInd w:w="0" w:type="nil"/>
      <w:tblCellMar>
        <w:top w:w="100" w:type="dxa"/>
        <w:left w:w="100" w:type="dxa"/>
        <w:bottom w:w="100" w:type="dxa"/>
        <w:right w:w="100" w:type="dxa"/>
      </w:tblCellMar>
    </w:tblPr>
  </w:style>
  <w:style w:type="table" w:customStyle="1" w:styleId="afff2">
    <w:basedOn w:val="Tablanormal"/>
    <w:tblPr>
      <w:tblStyleRowBandSize w:val="1"/>
      <w:tblStyleColBandSize w:val="1"/>
      <w:tblInd w:w="0" w:type="nil"/>
      <w:tblCellMar>
        <w:top w:w="100" w:type="dxa"/>
        <w:left w:w="100" w:type="dxa"/>
        <w:bottom w:w="100" w:type="dxa"/>
        <w:right w:w="100" w:type="dxa"/>
      </w:tblCellMar>
    </w:tblPr>
  </w:style>
  <w:style w:type="table" w:customStyle="1" w:styleId="afff3">
    <w:basedOn w:val="Tablanormal"/>
    <w:tblPr>
      <w:tblStyleRowBandSize w:val="1"/>
      <w:tblStyleColBandSize w:val="1"/>
      <w:tblInd w:w="0" w:type="nil"/>
      <w:tblCellMar>
        <w:top w:w="100" w:type="dxa"/>
        <w:left w:w="100" w:type="dxa"/>
        <w:bottom w:w="100" w:type="dxa"/>
        <w:right w:w="100" w:type="dxa"/>
      </w:tblCellMar>
    </w:tblPr>
  </w:style>
  <w:style w:type="table" w:customStyle="1" w:styleId="afff4">
    <w:basedOn w:val="Tablanormal"/>
    <w:tblPr>
      <w:tblStyleRowBandSize w:val="1"/>
      <w:tblStyleColBandSize w:val="1"/>
      <w:tblInd w:w="0" w:type="nil"/>
      <w:tblCellMar>
        <w:top w:w="100" w:type="dxa"/>
        <w:left w:w="100" w:type="dxa"/>
        <w:bottom w:w="100" w:type="dxa"/>
        <w:right w:w="100" w:type="dxa"/>
      </w:tblCellMar>
    </w:tblPr>
  </w:style>
  <w:style w:type="table" w:customStyle="1" w:styleId="afff5">
    <w:basedOn w:val="Tablanormal"/>
    <w:tblPr>
      <w:tblStyleRowBandSize w:val="1"/>
      <w:tblStyleColBandSize w:val="1"/>
      <w:tblInd w:w="0" w:type="nil"/>
      <w:tblCellMar>
        <w:top w:w="100" w:type="dxa"/>
        <w:left w:w="100" w:type="dxa"/>
        <w:bottom w:w="100" w:type="dxa"/>
        <w:right w:w="100" w:type="dxa"/>
      </w:tblCellMar>
    </w:tblPr>
  </w:style>
  <w:style w:type="table" w:customStyle="1" w:styleId="afff6">
    <w:basedOn w:val="Tablanormal"/>
    <w:tblPr>
      <w:tblStyleRowBandSize w:val="1"/>
      <w:tblStyleColBandSize w:val="1"/>
      <w:tblInd w:w="0" w:type="nil"/>
      <w:tblCellMar>
        <w:top w:w="100" w:type="dxa"/>
        <w:left w:w="100" w:type="dxa"/>
        <w:bottom w:w="100" w:type="dxa"/>
        <w:right w:w="100" w:type="dxa"/>
      </w:tblCellMar>
    </w:tblPr>
  </w:style>
  <w:style w:type="table" w:customStyle="1" w:styleId="afff7">
    <w:basedOn w:val="Tablanormal"/>
    <w:tblPr>
      <w:tblStyleRowBandSize w:val="1"/>
      <w:tblStyleColBandSize w:val="1"/>
      <w:tblInd w:w="0" w:type="nil"/>
      <w:tblCellMar>
        <w:top w:w="100" w:type="dxa"/>
        <w:left w:w="100" w:type="dxa"/>
        <w:bottom w:w="100" w:type="dxa"/>
        <w:right w:w="100" w:type="dxa"/>
      </w:tblCellMar>
    </w:tblPr>
  </w:style>
  <w:style w:type="table" w:customStyle="1" w:styleId="a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
    <w:basedOn w:val="Tablanormal"/>
    <w:tblPr>
      <w:tblStyleRowBandSize w:val="1"/>
      <w:tblStyleColBandSize w:val="1"/>
      <w:tblInd w:w="0" w:type="nil"/>
    </w:tblPr>
  </w:style>
  <w:style w:type="table" w:customStyle="1" w:styleId="affff0">
    <w:basedOn w:val="Tablanormal"/>
    <w:tblPr>
      <w:tblStyleRowBandSize w:val="1"/>
      <w:tblStyleColBandSize w:val="1"/>
      <w:tblInd w:w="0" w:type="nil"/>
    </w:tblPr>
  </w:style>
  <w:style w:type="table" w:customStyle="1" w:styleId="affff1">
    <w:basedOn w:val="Tablanormal"/>
    <w:tblPr>
      <w:tblStyleRowBandSize w:val="1"/>
      <w:tblStyleColBandSize w:val="1"/>
      <w:tblInd w:w="0" w:type="nil"/>
      <w:tblCellMar>
        <w:top w:w="100" w:type="dxa"/>
        <w:left w:w="100" w:type="dxa"/>
        <w:bottom w:w="100" w:type="dxa"/>
        <w:right w:w="100" w:type="dxa"/>
      </w:tblCellMar>
    </w:tblPr>
  </w:style>
  <w:style w:type="table" w:customStyle="1" w:styleId="affff2">
    <w:basedOn w:val="Tablanormal"/>
    <w:tblPr>
      <w:tblStyleRowBandSize w:val="1"/>
      <w:tblStyleColBandSize w:val="1"/>
      <w:tblInd w:w="0" w:type="nil"/>
      <w:tblCellMar>
        <w:top w:w="100" w:type="dxa"/>
        <w:left w:w="100" w:type="dxa"/>
        <w:bottom w:w="100" w:type="dxa"/>
        <w:right w:w="100" w:type="dxa"/>
      </w:tblCellMar>
    </w:tblPr>
  </w:style>
  <w:style w:type="table" w:customStyle="1" w:styleId="affff3">
    <w:basedOn w:val="Tablanormal"/>
    <w:tblPr>
      <w:tblStyleRowBandSize w:val="1"/>
      <w:tblStyleColBandSize w:val="1"/>
      <w:tblInd w:w="0" w:type="nil"/>
      <w:tblCellMar>
        <w:top w:w="100" w:type="dxa"/>
        <w:left w:w="100" w:type="dxa"/>
        <w:bottom w:w="100" w:type="dxa"/>
        <w:right w:w="100" w:type="dxa"/>
      </w:tblCellMar>
    </w:tblPr>
  </w:style>
  <w:style w:type="table" w:customStyle="1" w:styleId="affff4">
    <w:basedOn w:val="Tablanormal"/>
    <w:tblPr>
      <w:tblStyleRowBandSize w:val="1"/>
      <w:tblStyleColBandSize w:val="1"/>
      <w:tblInd w:w="0" w:type="nil"/>
      <w:tblCellMar>
        <w:top w:w="100" w:type="dxa"/>
        <w:left w:w="100" w:type="dxa"/>
        <w:bottom w:w="100" w:type="dxa"/>
        <w:right w:w="100" w:type="dxa"/>
      </w:tblCellMar>
    </w:tblPr>
  </w:style>
  <w:style w:type="table" w:customStyle="1" w:styleId="affff5">
    <w:basedOn w:val="Tablanormal"/>
    <w:tblPr>
      <w:tblStyleRowBandSize w:val="1"/>
      <w:tblStyleColBandSize w:val="1"/>
      <w:tblInd w:w="0" w:type="nil"/>
      <w:tblCellMar>
        <w:top w:w="100" w:type="dxa"/>
        <w:left w:w="100" w:type="dxa"/>
        <w:bottom w:w="100" w:type="dxa"/>
        <w:right w:w="100" w:type="dxa"/>
      </w:tblCellMar>
    </w:tblPr>
  </w:style>
  <w:style w:type="table" w:customStyle="1" w:styleId="affff6">
    <w:basedOn w:val="Tablanormal"/>
    <w:tblPr>
      <w:tblStyleRowBandSize w:val="1"/>
      <w:tblStyleColBandSize w:val="1"/>
      <w:tblInd w:w="0" w:type="nil"/>
      <w:tblCellMar>
        <w:top w:w="100" w:type="dxa"/>
        <w:left w:w="100" w:type="dxa"/>
        <w:bottom w:w="100" w:type="dxa"/>
        <w:right w:w="100" w:type="dxa"/>
      </w:tblCellMar>
    </w:tblPr>
  </w:style>
  <w:style w:type="table" w:customStyle="1" w:styleId="affff7">
    <w:basedOn w:val="Tablanormal"/>
    <w:pPr>
      <w:spacing w:after="0" w:line="240" w:lineRule="auto"/>
    </w:pPr>
    <w:tblPr>
      <w:tblStyleRowBandSize w:val="1"/>
      <w:tblStyleColBandSize w:val="1"/>
      <w:tblInd w:w="0" w:type="nil"/>
    </w:tblPr>
  </w:style>
  <w:style w:type="table" w:customStyle="1" w:styleId="a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f">
    <w:basedOn w:val="Tablanormal"/>
    <w:pPr>
      <w:spacing w:after="0" w:line="240" w:lineRule="auto"/>
    </w:pPr>
    <w:tblPr>
      <w:tblStyleRowBandSize w:val="1"/>
      <w:tblStyleColBandSize w:val="1"/>
      <w:tblInd w:w="0" w:type="nil"/>
    </w:tblPr>
  </w:style>
  <w:style w:type="table" w:customStyle="1" w:styleId="afffff0">
    <w:basedOn w:val="Tablanormal"/>
    <w:pPr>
      <w:spacing w:after="0" w:line="240" w:lineRule="auto"/>
    </w:pPr>
    <w:tblPr>
      <w:tblStyleRowBandSize w:val="1"/>
      <w:tblStyleColBandSize w:val="1"/>
      <w:tblInd w:w="0" w:type="nil"/>
    </w:tblPr>
  </w:style>
  <w:style w:type="table" w:customStyle="1" w:styleId="afffff1">
    <w:basedOn w:val="Tablanormal"/>
    <w:pPr>
      <w:spacing w:after="0" w:line="240" w:lineRule="auto"/>
    </w:pPr>
    <w:tblPr>
      <w:tblStyleRowBandSize w:val="1"/>
      <w:tblStyleColBandSize w:val="1"/>
      <w:tblInd w:w="0" w:type="nil"/>
    </w:tblPr>
  </w:style>
  <w:style w:type="table" w:customStyle="1" w:styleId="afffff2">
    <w:basedOn w:val="Tablanormal"/>
    <w:pPr>
      <w:spacing w:after="0" w:line="240" w:lineRule="auto"/>
    </w:pPr>
    <w:tblPr>
      <w:tblStyleRowBandSize w:val="1"/>
      <w:tblStyleColBandSize w:val="1"/>
      <w:tblInd w:w="0" w:type="nil"/>
    </w:tblPr>
  </w:style>
  <w:style w:type="table" w:customStyle="1" w:styleId="afffff3">
    <w:basedOn w:val="Tablanormal"/>
    <w:pPr>
      <w:spacing w:after="0" w:line="240" w:lineRule="auto"/>
    </w:pPr>
    <w:tblPr>
      <w:tblStyleRowBandSize w:val="1"/>
      <w:tblStyleColBandSize w:val="1"/>
      <w:tblInd w:w="0" w:type="nil"/>
    </w:tblPr>
  </w:style>
  <w:style w:type="table" w:customStyle="1" w:styleId="afffff4">
    <w:basedOn w:val="Tablanormal"/>
    <w:pPr>
      <w:spacing w:after="0" w:line="240" w:lineRule="auto"/>
    </w:pPr>
    <w:tblPr>
      <w:tblStyleRowBandSize w:val="1"/>
      <w:tblStyleColBandSize w:val="1"/>
      <w:tblInd w:w="0" w:type="nil"/>
    </w:tblPr>
  </w:style>
  <w:style w:type="table" w:customStyle="1" w:styleId="afffff5">
    <w:basedOn w:val="Tablanormal"/>
    <w:pPr>
      <w:spacing w:after="0" w:line="240" w:lineRule="auto"/>
    </w:pPr>
    <w:tblPr>
      <w:tblStyleRowBandSize w:val="1"/>
      <w:tblStyleColBandSize w:val="1"/>
      <w:tblInd w:w="0" w:type="nil"/>
    </w:tblPr>
  </w:style>
  <w:style w:type="table" w:customStyle="1" w:styleId="afffff6">
    <w:basedOn w:val="Tablanormal"/>
    <w:pPr>
      <w:spacing w:after="0" w:line="240" w:lineRule="auto"/>
    </w:pPr>
    <w:tblPr>
      <w:tblStyleRowBandSize w:val="1"/>
      <w:tblStyleColBandSize w:val="1"/>
      <w:tblInd w:w="0" w:type="nil"/>
    </w:tblPr>
  </w:style>
  <w:style w:type="table" w:customStyle="1" w:styleId="afffff7">
    <w:basedOn w:val="Tablanormal"/>
    <w:pPr>
      <w:spacing w:after="0" w:line="240" w:lineRule="auto"/>
    </w:pPr>
    <w:tblPr>
      <w:tblStyleRowBandSize w:val="1"/>
      <w:tblStyleColBandSize w:val="1"/>
      <w:tblInd w:w="0" w:type="nil"/>
    </w:tblPr>
  </w:style>
  <w:style w:type="table" w:customStyle="1" w:styleId="afffff8">
    <w:basedOn w:val="Tablanormal"/>
    <w:pPr>
      <w:spacing w:after="0" w:line="240" w:lineRule="auto"/>
    </w:pPr>
    <w:tblPr>
      <w:tblStyleRowBandSize w:val="1"/>
      <w:tblStyleColBandSize w:val="1"/>
      <w:tblInd w:w="0" w:type="nil"/>
    </w:tblPr>
  </w:style>
  <w:style w:type="table" w:customStyle="1" w:styleId="afffff9">
    <w:basedOn w:val="Tablanormal"/>
    <w:pPr>
      <w:spacing w:after="0" w:line="240" w:lineRule="auto"/>
    </w:pPr>
    <w:tblPr>
      <w:tblStyleRowBandSize w:val="1"/>
      <w:tblStyleColBandSize w:val="1"/>
      <w:tblInd w:w="0" w:type="nil"/>
    </w:tblPr>
  </w:style>
  <w:style w:type="table" w:customStyle="1" w:styleId="afffffa">
    <w:basedOn w:val="Tablanormal"/>
    <w:pPr>
      <w:spacing w:after="0" w:line="240" w:lineRule="auto"/>
    </w:pPr>
    <w:tblPr>
      <w:tblStyleRowBandSize w:val="1"/>
      <w:tblStyleColBandSize w:val="1"/>
      <w:tblInd w:w="0" w:type="nil"/>
    </w:tblPr>
  </w:style>
  <w:style w:type="table" w:customStyle="1" w:styleId="afffffb">
    <w:basedOn w:val="Tablanormal"/>
    <w:pPr>
      <w:spacing w:after="0" w:line="240" w:lineRule="auto"/>
    </w:pPr>
    <w:tblPr>
      <w:tblStyleRowBandSize w:val="1"/>
      <w:tblStyleColBandSize w:val="1"/>
      <w:tblInd w:w="0" w:type="nil"/>
    </w:tblPr>
  </w:style>
  <w:style w:type="table" w:customStyle="1" w:styleId="afffffc">
    <w:basedOn w:val="Tablanormal"/>
    <w:pPr>
      <w:spacing w:after="0" w:line="240" w:lineRule="auto"/>
    </w:pPr>
    <w:tblPr>
      <w:tblStyleRowBandSize w:val="1"/>
      <w:tblStyleColBandSize w:val="1"/>
      <w:tblInd w:w="0" w:type="nil"/>
    </w:tblPr>
  </w:style>
  <w:style w:type="table" w:customStyle="1" w:styleId="afffffd">
    <w:basedOn w:val="Tablanormal"/>
    <w:pPr>
      <w:spacing w:after="0" w:line="240" w:lineRule="auto"/>
    </w:pPr>
    <w:tblPr>
      <w:tblStyleRowBandSize w:val="1"/>
      <w:tblStyleColBandSize w:val="1"/>
      <w:tblInd w:w="0" w:type="nil"/>
    </w:tblPr>
  </w:style>
  <w:style w:type="table" w:customStyle="1" w:styleId="afffffe">
    <w:basedOn w:val="Tablanormal"/>
    <w:pPr>
      <w:spacing w:after="0" w:line="240" w:lineRule="auto"/>
    </w:pPr>
    <w:tblPr>
      <w:tblStyleRowBandSize w:val="1"/>
      <w:tblStyleColBandSize w:val="1"/>
      <w:tblInd w:w="0" w:type="nil"/>
    </w:tblPr>
  </w:style>
  <w:style w:type="table" w:customStyle="1" w:styleId="affffff">
    <w:basedOn w:val="Tablanormal"/>
    <w:pPr>
      <w:spacing w:after="0" w:line="240" w:lineRule="auto"/>
    </w:pPr>
    <w:tblPr>
      <w:tblStyleRowBandSize w:val="1"/>
      <w:tblStyleColBandSize w:val="1"/>
      <w:tblInd w:w="0" w:type="nil"/>
    </w:tblPr>
  </w:style>
  <w:style w:type="table" w:customStyle="1" w:styleId="affffff0">
    <w:basedOn w:val="Tablanormal"/>
    <w:pPr>
      <w:spacing w:after="0" w:line="240" w:lineRule="auto"/>
    </w:pPr>
    <w:tblPr>
      <w:tblStyleRowBandSize w:val="1"/>
      <w:tblStyleColBandSize w:val="1"/>
      <w:tblInd w:w="0" w:type="nil"/>
    </w:tblPr>
  </w:style>
  <w:style w:type="table" w:customStyle="1" w:styleId="affffff1">
    <w:basedOn w:val="Tablanormal"/>
    <w:pPr>
      <w:spacing w:after="0" w:line="240" w:lineRule="auto"/>
    </w:pPr>
    <w:tblPr>
      <w:tblStyleRowBandSize w:val="1"/>
      <w:tblStyleColBandSize w:val="1"/>
      <w:tblInd w:w="0" w:type="nil"/>
    </w:tblPr>
  </w:style>
  <w:style w:type="table" w:customStyle="1" w:styleId="affffff2">
    <w:basedOn w:val="Tablanormal"/>
    <w:pPr>
      <w:spacing w:after="0" w:line="240" w:lineRule="auto"/>
    </w:pPr>
    <w:tblPr>
      <w:tblStyleRowBandSize w:val="1"/>
      <w:tblStyleColBandSize w:val="1"/>
      <w:tblInd w:w="0" w:type="nil"/>
    </w:tblPr>
  </w:style>
  <w:style w:type="table" w:customStyle="1" w:styleId="affffff3">
    <w:basedOn w:val="Tablanormal"/>
    <w:pPr>
      <w:spacing w:after="0" w:line="240" w:lineRule="auto"/>
    </w:pPr>
    <w:tblPr>
      <w:tblStyleRowBandSize w:val="1"/>
      <w:tblStyleColBandSize w:val="1"/>
      <w:tblInd w:w="0" w:type="nil"/>
    </w:tblPr>
  </w:style>
  <w:style w:type="table" w:customStyle="1" w:styleId="affffff4">
    <w:basedOn w:val="Tablanormal"/>
    <w:pPr>
      <w:spacing w:after="0" w:line="240" w:lineRule="auto"/>
    </w:pPr>
    <w:tblPr>
      <w:tblStyleRowBandSize w:val="1"/>
      <w:tblStyleColBandSize w:val="1"/>
      <w:tblInd w:w="0" w:type="nil"/>
    </w:tblPr>
  </w:style>
  <w:style w:type="table" w:customStyle="1" w:styleId="affffff5">
    <w:basedOn w:val="Tablanormal"/>
    <w:pPr>
      <w:spacing w:after="0" w:line="240" w:lineRule="auto"/>
    </w:pPr>
    <w:tblPr>
      <w:tblStyleRowBandSize w:val="1"/>
      <w:tblStyleColBandSize w:val="1"/>
      <w:tblInd w:w="0" w:type="nil"/>
    </w:tblPr>
  </w:style>
  <w:style w:type="table" w:customStyle="1" w:styleId="affffff6">
    <w:basedOn w:val="Tablanormal"/>
    <w:pPr>
      <w:spacing w:after="0" w:line="240" w:lineRule="auto"/>
    </w:pPr>
    <w:tblPr>
      <w:tblStyleRowBandSize w:val="1"/>
      <w:tblStyleColBandSize w:val="1"/>
      <w:tblInd w:w="0" w:type="nil"/>
    </w:tblPr>
  </w:style>
  <w:style w:type="table" w:customStyle="1" w:styleId="affffff7">
    <w:basedOn w:val="Tablanormal"/>
    <w:tblPr>
      <w:tblStyleRowBandSize w:val="1"/>
      <w:tblStyleColBandSize w:val="1"/>
      <w:tblInd w:w="0" w:type="nil"/>
      <w:tblCellMar>
        <w:top w:w="100" w:type="dxa"/>
        <w:left w:w="100" w:type="dxa"/>
        <w:bottom w:w="100" w:type="dxa"/>
        <w:right w:w="100" w:type="dxa"/>
      </w:tblCellMar>
    </w:tblPr>
  </w:style>
  <w:style w:type="table" w:customStyle="1" w:styleId="aff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0">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1">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2">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3">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4">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5">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6">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7">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
    <w:basedOn w:val="Tablanormal"/>
    <w:tblPr>
      <w:tblStyleRowBandSize w:val="1"/>
      <w:tblStyleColBandSize w:val="1"/>
      <w:tblInd w:w="0" w:type="nil"/>
    </w:tblPr>
  </w:style>
  <w:style w:type="table" w:customStyle="1" w:styleId="affffffff0">
    <w:basedOn w:val="Tablanormal"/>
    <w:tblPr>
      <w:tblStyleRowBandSize w:val="1"/>
      <w:tblStyleColBandSize w:val="1"/>
      <w:tblInd w:w="0" w:type="nil"/>
    </w:tblPr>
  </w:style>
  <w:style w:type="table" w:customStyle="1" w:styleId="affffffff1">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2">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3">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4">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5">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6">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7">
    <w:basedOn w:val="Tablanormal"/>
    <w:pPr>
      <w:spacing w:after="0" w:line="240" w:lineRule="auto"/>
    </w:pPr>
    <w:tblPr>
      <w:tblStyleRowBandSize w:val="1"/>
      <w:tblStyleColBandSize w:val="1"/>
      <w:tblInd w:w="0" w:type="nil"/>
    </w:tblPr>
  </w:style>
  <w:style w:type="table" w:customStyle="1" w:styleId="affff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
    <w:basedOn w:val="Tablanormal"/>
    <w:pPr>
      <w:spacing w:after="0" w:line="240" w:lineRule="auto"/>
    </w:pPr>
    <w:tblPr>
      <w:tblStyleRowBandSize w:val="1"/>
      <w:tblStyleColBandSize w:val="1"/>
      <w:tblInd w:w="0" w:type="nil"/>
    </w:tblPr>
  </w:style>
  <w:style w:type="table" w:customStyle="1" w:styleId="afffffffff0">
    <w:basedOn w:val="Tablanormal"/>
    <w:pPr>
      <w:spacing w:after="0" w:line="240" w:lineRule="auto"/>
    </w:pPr>
    <w:tblPr>
      <w:tblStyleRowBandSize w:val="1"/>
      <w:tblStyleColBandSize w:val="1"/>
      <w:tblInd w:w="0" w:type="nil"/>
    </w:tblPr>
  </w:style>
  <w:style w:type="table" w:customStyle="1" w:styleId="afffffffff1">
    <w:basedOn w:val="Tablanormal"/>
    <w:pPr>
      <w:spacing w:after="0" w:line="240" w:lineRule="auto"/>
    </w:pPr>
    <w:tblPr>
      <w:tblStyleRowBandSize w:val="1"/>
      <w:tblStyleColBandSize w:val="1"/>
      <w:tblInd w:w="0" w:type="nil"/>
    </w:tblPr>
  </w:style>
  <w:style w:type="table" w:customStyle="1" w:styleId="afffffffff2">
    <w:basedOn w:val="Tablanormal"/>
    <w:pPr>
      <w:spacing w:after="0" w:line="240" w:lineRule="auto"/>
    </w:pPr>
    <w:tblPr>
      <w:tblStyleRowBandSize w:val="1"/>
      <w:tblStyleColBandSize w:val="1"/>
      <w:tblInd w:w="0" w:type="nil"/>
    </w:tblPr>
  </w:style>
  <w:style w:type="table" w:customStyle="1" w:styleId="afffffffff3">
    <w:basedOn w:val="Tablanormal"/>
    <w:pPr>
      <w:spacing w:after="0" w:line="240" w:lineRule="auto"/>
    </w:pPr>
    <w:tblPr>
      <w:tblStyleRowBandSize w:val="1"/>
      <w:tblStyleColBandSize w:val="1"/>
      <w:tblInd w:w="0" w:type="nil"/>
    </w:tblPr>
  </w:style>
  <w:style w:type="table" w:customStyle="1" w:styleId="afffffffff4">
    <w:basedOn w:val="Tablanormal"/>
    <w:pPr>
      <w:spacing w:after="0" w:line="240" w:lineRule="auto"/>
    </w:pPr>
    <w:tblPr>
      <w:tblStyleRowBandSize w:val="1"/>
      <w:tblStyleColBandSize w:val="1"/>
      <w:tblInd w:w="0" w:type="nil"/>
    </w:tblPr>
  </w:style>
  <w:style w:type="table" w:customStyle="1" w:styleId="afffffffff5">
    <w:basedOn w:val="Tablanormal"/>
    <w:pPr>
      <w:spacing w:after="0" w:line="240" w:lineRule="auto"/>
    </w:pPr>
    <w:tblPr>
      <w:tblStyleRowBandSize w:val="1"/>
      <w:tblStyleColBandSize w:val="1"/>
      <w:tblInd w:w="0" w:type="nil"/>
    </w:tblPr>
  </w:style>
  <w:style w:type="table" w:customStyle="1" w:styleId="afffffffff6">
    <w:basedOn w:val="Tablanormal"/>
    <w:pPr>
      <w:spacing w:after="0" w:line="240" w:lineRule="auto"/>
    </w:pPr>
    <w:tblPr>
      <w:tblStyleRowBandSize w:val="1"/>
      <w:tblStyleColBandSize w:val="1"/>
      <w:tblInd w:w="0" w:type="nil"/>
    </w:tblPr>
  </w:style>
  <w:style w:type="table" w:customStyle="1" w:styleId="afffffffff7">
    <w:basedOn w:val="Tablanormal"/>
    <w:pPr>
      <w:spacing w:after="0" w:line="240" w:lineRule="auto"/>
    </w:pPr>
    <w:tblPr>
      <w:tblStyleRowBandSize w:val="1"/>
      <w:tblStyleColBandSize w:val="1"/>
      <w:tblInd w:w="0" w:type="nil"/>
    </w:tblPr>
  </w:style>
  <w:style w:type="table" w:customStyle="1" w:styleId="afffffffff8">
    <w:basedOn w:val="Tablanormal"/>
    <w:pPr>
      <w:spacing w:after="0" w:line="240" w:lineRule="auto"/>
    </w:pPr>
    <w:tblPr>
      <w:tblStyleRowBandSize w:val="1"/>
      <w:tblStyleColBandSize w:val="1"/>
      <w:tblInd w:w="0" w:type="nil"/>
    </w:tblPr>
  </w:style>
  <w:style w:type="table" w:customStyle="1" w:styleId="afffffffff9">
    <w:basedOn w:val="Tablanormal"/>
    <w:pPr>
      <w:spacing w:after="0" w:line="240" w:lineRule="auto"/>
    </w:pPr>
    <w:tblPr>
      <w:tblStyleRowBandSize w:val="1"/>
      <w:tblStyleColBandSize w:val="1"/>
      <w:tblInd w:w="0" w:type="nil"/>
    </w:tblPr>
  </w:style>
  <w:style w:type="table" w:customStyle="1" w:styleId="afffffffffa">
    <w:basedOn w:val="Tablanormal"/>
    <w:pPr>
      <w:spacing w:after="0" w:line="240" w:lineRule="auto"/>
    </w:pPr>
    <w:tblPr>
      <w:tblStyleRowBandSize w:val="1"/>
      <w:tblStyleColBandSize w:val="1"/>
      <w:tblInd w:w="0" w:type="nil"/>
    </w:tblPr>
  </w:style>
  <w:style w:type="table" w:customStyle="1" w:styleId="afffffffffb">
    <w:basedOn w:val="Tablanormal"/>
    <w:pPr>
      <w:spacing w:after="0" w:line="240" w:lineRule="auto"/>
    </w:pPr>
    <w:tblPr>
      <w:tblStyleRowBandSize w:val="1"/>
      <w:tblStyleColBandSize w:val="1"/>
      <w:tblInd w:w="0" w:type="nil"/>
    </w:tblPr>
  </w:style>
  <w:style w:type="table" w:customStyle="1" w:styleId="afffffffffc">
    <w:basedOn w:val="Tablanormal"/>
    <w:pPr>
      <w:spacing w:after="0" w:line="240" w:lineRule="auto"/>
    </w:pPr>
    <w:tblPr>
      <w:tblStyleRowBandSize w:val="1"/>
      <w:tblStyleColBandSize w:val="1"/>
      <w:tblInd w:w="0" w:type="nil"/>
    </w:tblPr>
  </w:style>
  <w:style w:type="table" w:customStyle="1" w:styleId="afffffffffd">
    <w:basedOn w:val="Tablanormal"/>
    <w:pPr>
      <w:spacing w:after="0" w:line="240" w:lineRule="auto"/>
    </w:pPr>
    <w:tblPr>
      <w:tblStyleRowBandSize w:val="1"/>
      <w:tblStyleColBandSize w:val="1"/>
      <w:tblInd w:w="0" w:type="nil"/>
    </w:tblPr>
  </w:style>
  <w:style w:type="table" w:customStyle="1" w:styleId="afffffffffe">
    <w:basedOn w:val="Tablanormal"/>
    <w:pPr>
      <w:spacing w:after="0" w:line="240" w:lineRule="auto"/>
    </w:pPr>
    <w:tblPr>
      <w:tblStyleRowBandSize w:val="1"/>
      <w:tblStyleColBandSize w:val="1"/>
      <w:tblInd w:w="0" w:type="nil"/>
    </w:tblPr>
  </w:style>
  <w:style w:type="table" w:customStyle="1" w:styleId="affffffffff">
    <w:basedOn w:val="Tablanormal"/>
    <w:pPr>
      <w:spacing w:after="0" w:line="240" w:lineRule="auto"/>
    </w:pPr>
    <w:tblPr>
      <w:tblStyleRowBandSize w:val="1"/>
      <w:tblStyleColBandSize w:val="1"/>
      <w:tblInd w:w="0" w:type="nil"/>
    </w:tblPr>
  </w:style>
  <w:style w:type="table" w:customStyle="1" w:styleId="affffffffff0">
    <w:basedOn w:val="Tablanormal"/>
    <w:pPr>
      <w:spacing w:after="0" w:line="240" w:lineRule="auto"/>
    </w:pPr>
    <w:tblPr>
      <w:tblStyleRowBandSize w:val="1"/>
      <w:tblStyleColBandSize w:val="1"/>
      <w:tblInd w:w="0" w:type="nil"/>
    </w:tblPr>
  </w:style>
  <w:style w:type="table" w:customStyle="1" w:styleId="affffffffff1">
    <w:basedOn w:val="Tablanormal"/>
    <w:pPr>
      <w:spacing w:after="0" w:line="240" w:lineRule="auto"/>
    </w:pPr>
    <w:tblPr>
      <w:tblStyleRowBandSize w:val="1"/>
      <w:tblStyleColBandSize w:val="1"/>
      <w:tblInd w:w="0" w:type="nil"/>
    </w:tblPr>
  </w:style>
  <w:style w:type="table" w:customStyle="1" w:styleId="affffffffff2">
    <w:basedOn w:val="Tablanormal"/>
    <w:pPr>
      <w:spacing w:after="0" w:line="240" w:lineRule="auto"/>
    </w:pPr>
    <w:tblPr>
      <w:tblStyleRowBandSize w:val="1"/>
      <w:tblStyleColBandSize w:val="1"/>
      <w:tblInd w:w="0" w:type="nil"/>
    </w:tblPr>
  </w:style>
  <w:style w:type="table" w:customStyle="1" w:styleId="affffffffff3">
    <w:basedOn w:val="Tablanormal"/>
    <w:pPr>
      <w:spacing w:after="0" w:line="240" w:lineRule="auto"/>
    </w:pPr>
    <w:tblPr>
      <w:tblStyleRowBandSize w:val="1"/>
      <w:tblStyleColBandSize w:val="1"/>
      <w:tblInd w:w="0" w:type="nil"/>
    </w:tblPr>
  </w:style>
  <w:style w:type="table" w:customStyle="1" w:styleId="affffffffff4">
    <w:basedOn w:val="Tablanormal"/>
    <w:pPr>
      <w:spacing w:after="0" w:line="240" w:lineRule="auto"/>
    </w:pPr>
    <w:tblPr>
      <w:tblStyleRowBandSize w:val="1"/>
      <w:tblStyleColBandSize w:val="1"/>
      <w:tblInd w:w="0" w:type="nil"/>
    </w:tblPr>
  </w:style>
  <w:style w:type="table" w:customStyle="1" w:styleId="affffffffff5">
    <w:basedOn w:val="Tablanormal"/>
    <w:pPr>
      <w:spacing w:after="0" w:line="240" w:lineRule="auto"/>
    </w:pPr>
    <w:tblPr>
      <w:tblStyleRowBandSize w:val="1"/>
      <w:tblStyleColBandSize w:val="1"/>
      <w:tblInd w:w="0" w:type="nil"/>
    </w:tblPr>
  </w:style>
  <w:style w:type="table" w:customStyle="1" w:styleId="affffffffff6">
    <w:basedOn w:val="Tablanormal"/>
    <w:pPr>
      <w:spacing w:after="0" w:line="240" w:lineRule="auto"/>
    </w:pPr>
    <w:tblPr>
      <w:tblStyleRowBandSize w:val="1"/>
      <w:tblStyleColBandSize w:val="1"/>
      <w:tblInd w:w="0" w:type="nil"/>
    </w:tblPr>
  </w:style>
  <w:style w:type="table" w:customStyle="1" w:styleId="affffffffff7">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e">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0">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1">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2">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3">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4">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5">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6">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7">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8">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9">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a">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b">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c">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d">
    <w:basedOn w:val="Tablanormal"/>
    <w:tblPr>
      <w:tblStyleRowBandSize w:val="1"/>
      <w:tblStyleColBandSize w:val="1"/>
      <w:tblInd w:w="0" w:type="nil"/>
      <w:tblCellMar>
        <w:top w:w="100" w:type="dxa"/>
        <w:left w:w="100" w:type="dxa"/>
        <w:bottom w:w="100" w:type="dxa"/>
        <w:right w:w="100" w:type="dxa"/>
      </w:tblCellMar>
    </w:tblPr>
  </w:style>
  <w:style w:type="table" w:customStyle="1" w:styleId="afffffffffffe">
    <w:basedOn w:val="Tablanormal"/>
    <w:tblPr>
      <w:tblStyleRowBandSize w:val="1"/>
      <w:tblStyleColBandSize w:val="1"/>
      <w:tblInd w:w="0" w:type="nil"/>
      <w:tblCellMar>
        <w:top w:w="100" w:type="dxa"/>
        <w:left w:w="100" w:type="dxa"/>
        <w:bottom w:w="100" w:type="dxa"/>
        <w:right w:w="100" w:type="dxa"/>
      </w:tblCellMar>
    </w:tblPr>
  </w:style>
  <w:style w:type="paragraph" w:styleId="TtuloTDC">
    <w:name w:val="TOC Heading"/>
    <w:basedOn w:val="Ttulo1"/>
    <w:next w:val="Normal"/>
    <w:uiPriority w:val="39"/>
    <w:unhideWhenUsed/>
    <w:qFormat/>
    <w:rsid w:val="00CF76B9"/>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E846E3"/>
    <w:pPr>
      <w:tabs>
        <w:tab w:val="left" w:pos="960"/>
        <w:tab w:val="right" w:leader="dot" w:pos="9394"/>
      </w:tabs>
      <w:spacing w:after="100" w:line="360" w:lineRule="auto"/>
      <w:ind w:left="220"/>
    </w:pPr>
    <w:rPr>
      <w:rFonts w:ascii="Arial" w:eastAsiaTheme="minorEastAsia" w:hAnsi="Arial" w:cs="Arial"/>
      <w:noProof/>
      <w:sz w:val="28"/>
      <w:szCs w:val="28"/>
    </w:rPr>
  </w:style>
  <w:style w:type="paragraph" w:styleId="TDC1">
    <w:name w:val="toc 1"/>
    <w:basedOn w:val="Normal"/>
    <w:next w:val="Normal"/>
    <w:autoRedefine/>
    <w:uiPriority w:val="39"/>
    <w:unhideWhenUsed/>
    <w:rsid w:val="00CF76B9"/>
    <w:pPr>
      <w:spacing w:after="100" w:line="259" w:lineRule="auto"/>
    </w:pPr>
    <w:rPr>
      <w:rFonts w:asciiTheme="minorHAnsi" w:eastAsiaTheme="minorEastAsia" w:hAnsiTheme="minorHAnsi" w:cs="Times New Roman"/>
      <w:sz w:val="22"/>
      <w:szCs w:val="22"/>
    </w:rPr>
  </w:style>
  <w:style w:type="paragraph" w:styleId="TDC3">
    <w:name w:val="toc 3"/>
    <w:basedOn w:val="Normal"/>
    <w:next w:val="Normal"/>
    <w:autoRedefine/>
    <w:uiPriority w:val="39"/>
    <w:unhideWhenUsed/>
    <w:rsid w:val="00CF76B9"/>
    <w:pPr>
      <w:spacing w:after="100" w:line="259" w:lineRule="auto"/>
      <w:ind w:left="440"/>
    </w:pPr>
    <w:rPr>
      <w:rFonts w:asciiTheme="minorHAnsi" w:eastAsiaTheme="minorEastAsia" w:hAnsiTheme="minorHAnsi" w:cs="Times New Roman"/>
      <w:sz w:val="22"/>
      <w:szCs w:val="22"/>
    </w:rPr>
  </w:style>
  <w:style w:type="paragraph" w:styleId="Prrafodelista">
    <w:name w:val="List Paragraph"/>
    <w:basedOn w:val="Normal"/>
    <w:uiPriority w:val="34"/>
    <w:qFormat/>
    <w:rsid w:val="0020412E"/>
    <w:pPr>
      <w:ind w:left="720"/>
      <w:contextualSpacing/>
    </w:pPr>
  </w:style>
  <w:style w:type="paragraph" w:styleId="Descripcin">
    <w:name w:val="caption"/>
    <w:basedOn w:val="Normal"/>
    <w:next w:val="Normal"/>
    <w:link w:val="DescripcinCar"/>
    <w:uiPriority w:val="35"/>
    <w:unhideWhenUsed/>
    <w:qFormat/>
    <w:rsid w:val="000844C2"/>
    <w:pPr>
      <w:spacing w:after="200" w:line="240" w:lineRule="auto"/>
    </w:pPr>
    <w:rPr>
      <w:i/>
      <w:iCs/>
      <w:color w:val="1F497D" w:themeColor="text2"/>
      <w:sz w:val="18"/>
      <w:szCs w:val="18"/>
    </w:rPr>
  </w:style>
  <w:style w:type="paragraph" w:styleId="Encabezado">
    <w:name w:val="header"/>
    <w:basedOn w:val="Normal"/>
    <w:link w:val="EncabezadoCar"/>
    <w:uiPriority w:val="99"/>
    <w:unhideWhenUsed/>
    <w:rsid w:val="00EC43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C4364"/>
    <w:rPr>
      <w:lang w:val="es-CL"/>
    </w:rPr>
  </w:style>
  <w:style w:type="paragraph" w:styleId="Piedepgina">
    <w:name w:val="footer"/>
    <w:basedOn w:val="Normal"/>
    <w:link w:val="PiedepginaCar"/>
    <w:uiPriority w:val="99"/>
    <w:unhideWhenUsed/>
    <w:rsid w:val="00EC43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C4364"/>
    <w:rPr>
      <w:lang w:val="es-CL"/>
    </w:rPr>
  </w:style>
  <w:style w:type="character" w:styleId="Hipervnculo">
    <w:name w:val="Hyperlink"/>
    <w:basedOn w:val="Fuentedeprrafopredeter"/>
    <w:uiPriority w:val="99"/>
    <w:unhideWhenUsed/>
    <w:rsid w:val="00EC62CF"/>
    <w:rPr>
      <w:color w:val="0000FF" w:themeColor="hyperlink"/>
      <w:u w:val="single"/>
    </w:rPr>
  </w:style>
  <w:style w:type="table" w:customStyle="1" w:styleId="TableNormal1">
    <w:name w:val="Table Normal1"/>
    <w:rsid w:val="001C6B6A"/>
    <w:tblPr>
      <w:tblCellMar>
        <w:top w:w="0" w:type="dxa"/>
        <w:left w:w="0" w:type="dxa"/>
        <w:bottom w:w="0" w:type="dxa"/>
        <w:right w:w="0" w:type="dxa"/>
      </w:tblCellMar>
    </w:tblPr>
  </w:style>
  <w:style w:type="table" w:customStyle="1" w:styleId="TableNormal2">
    <w:name w:val="Table Normal2"/>
    <w:rsid w:val="001C6B6A"/>
    <w:tblPr>
      <w:tblCellMar>
        <w:top w:w="0" w:type="dxa"/>
        <w:left w:w="0" w:type="dxa"/>
        <w:bottom w:w="0" w:type="dxa"/>
        <w:right w:w="0" w:type="dxa"/>
      </w:tblCellMar>
    </w:tblPr>
  </w:style>
  <w:style w:type="table" w:customStyle="1" w:styleId="TableNormal3">
    <w:name w:val="Table Normal3"/>
    <w:rsid w:val="001C6B6A"/>
    <w:tblPr>
      <w:tblCellMar>
        <w:top w:w="0" w:type="dxa"/>
        <w:left w:w="0" w:type="dxa"/>
        <w:bottom w:w="0" w:type="dxa"/>
        <w:right w:w="0" w:type="dxa"/>
      </w:tblCellMar>
    </w:tblPr>
  </w:style>
  <w:style w:type="table" w:customStyle="1" w:styleId="TableNormal4">
    <w:name w:val="Table Normal4"/>
    <w:rsid w:val="00BB0E81"/>
    <w:tblPr>
      <w:tblCellMar>
        <w:top w:w="0" w:type="dxa"/>
        <w:left w:w="0" w:type="dxa"/>
        <w:bottom w:w="0" w:type="dxa"/>
        <w:right w:w="0" w:type="dxa"/>
      </w:tblCellMar>
    </w:tblPr>
  </w:style>
  <w:style w:type="table" w:customStyle="1" w:styleId="TableNormal7">
    <w:name w:val="Table Normal7"/>
    <w:rsid w:val="00D329DB"/>
    <w:tblPr>
      <w:tblCellMar>
        <w:top w:w="0" w:type="dxa"/>
        <w:left w:w="0" w:type="dxa"/>
        <w:bottom w:w="0" w:type="dxa"/>
        <w:right w:w="0" w:type="dxa"/>
      </w:tblCellMar>
    </w:tblPr>
  </w:style>
  <w:style w:type="table" w:customStyle="1" w:styleId="TableNormal8">
    <w:name w:val="Table Normal8"/>
    <w:rsid w:val="00735FB9"/>
    <w:tblPr>
      <w:tblCellMar>
        <w:top w:w="0" w:type="dxa"/>
        <w:left w:w="0" w:type="dxa"/>
        <w:bottom w:w="0" w:type="dxa"/>
        <w:right w:w="0" w:type="dxa"/>
      </w:tblCellMar>
    </w:tbl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uiPriority w:val="1"/>
    <w:qFormat/>
    <w:rsid w:val="00056310"/>
    <w:pPr>
      <w:spacing w:before="120" w:after="120" w:line="240" w:lineRule="auto"/>
      <w:jc w:val="center"/>
    </w:pPr>
    <w:rPr>
      <w:rFonts w:ascii="Arial" w:hAnsi="Arial"/>
      <w:lang w:val="es-CL"/>
    </w:rPr>
  </w:style>
  <w:style w:type="paragraph" w:customStyle="1" w:styleId="Casosdeuso">
    <w:name w:val="Casos de uso"/>
    <w:basedOn w:val="Descripcin"/>
    <w:link w:val="CasosdeusoCar"/>
    <w:qFormat/>
    <w:rsid w:val="00EA7A27"/>
    <w:pPr>
      <w:keepNext/>
      <w:spacing w:before="120" w:after="320" w:line="360" w:lineRule="auto"/>
      <w:jc w:val="center"/>
    </w:pPr>
    <w:rPr>
      <w:rFonts w:ascii="Arial" w:hAnsi="Arial" w:cs="Arial"/>
      <w:i w:val="0"/>
      <w:color w:val="000000" w:themeColor="text1"/>
      <w:sz w:val="24"/>
    </w:rPr>
  </w:style>
  <w:style w:type="character" w:customStyle="1" w:styleId="DescripcinCar">
    <w:name w:val="Descripción Car"/>
    <w:basedOn w:val="Fuentedeprrafopredeter"/>
    <w:link w:val="Descripcin"/>
    <w:uiPriority w:val="35"/>
    <w:rsid w:val="006B4F63"/>
    <w:rPr>
      <w:i/>
      <w:iCs/>
      <w:color w:val="1F497D" w:themeColor="text2"/>
      <w:sz w:val="18"/>
      <w:szCs w:val="18"/>
      <w:lang w:val="es-CL"/>
    </w:rPr>
  </w:style>
  <w:style w:type="character" w:customStyle="1" w:styleId="CasosdeusoCar">
    <w:name w:val="Casos de uso Car"/>
    <w:basedOn w:val="DescripcinCar"/>
    <w:link w:val="Casosdeuso"/>
    <w:rsid w:val="006B4F63"/>
    <w:rPr>
      <w:rFonts w:ascii="Arial" w:hAnsi="Arial" w:cs="Arial"/>
      <w:i w:val="0"/>
      <w:iCs/>
      <w:color w:val="000000" w:themeColor="text1"/>
      <w:sz w:val="18"/>
      <w:szCs w:val="18"/>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8637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60d2579-00e4-4314-a915-8bacbb10737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CE3C79119BB2478C07A5AA88B59718" ma:contentTypeVersion="11" ma:contentTypeDescription="Create a new document." ma:contentTypeScope="" ma:versionID="7a6fdc43e391a9bf5f029f8b83947caa">
  <xsd:schema xmlns:xsd="http://www.w3.org/2001/XMLSchema" xmlns:xs="http://www.w3.org/2001/XMLSchema" xmlns:p="http://schemas.microsoft.com/office/2006/metadata/properties" xmlns:ns3="a60d2579-00e4-4314-a915-8bacbb107370" xmlns:ns4="3b357095-ba6f-44ac-8c3a-f339fa509277" targetNamespace="http://schemas.microsoft.com/office/2006/metadata/properties" ma:root="true" ma:fieldsID="cc226bfbbc369c4d2693a5c698b05a8c" ns3:_="" ns4:_="">
    <xsd:import namespace="a60d2579-00e4-4314-a915-8bacbb107370"/>
    <xsd:import namespace="3b357095-ba6f-44ac-8c3a-f339fa50927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d2579-00e4-4314-a915-8bacbb1073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b357095-ba6f-44ac-8c3a-f339fa50927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Z2zNIz3ESjewwjJTB22Fo2shpw==">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</go:docsCustomData>
</go:gDocsCustomXmlDataStorage>
</file>

<file path=customXml/itemProps1.xml><?xml version="1.0" encoding="utf-8"?>
<ds:datastoreItem xmlns:ds="http://schemas.openxmlformats.org/officeDocument/2006/customXml" ds:itemID="{3989A002-4960-4131-BF9A-962DB708A1B7}">
  <ds:schemaRefs>
    <ds:schemaRef ds:uri="http://schemas.microsoft.com/sharepoint/v3/contenttype/forms"/>
  </ds:schemaRefs>
</ds:datastoreItem>
</file>

<file path=customXml/itemProps2.xml><?xml version="1.0" encoding="utf-8"?>
<ds:datastoreItem xmlns:ds="http://schemas.openxmlformats.org/officeDocument/2006/customXml" ds:itemID="{11C4F0E5-A49A-4A8C-8782-39424638438C}">
  <ds:schemaRefs>
    <ds:schemaRef ds:uri="http://purl.org/dc/dcmitype/"/>
    <ds:schemaRef ds:uri="3b357095-ba6f-44ac-8c3a-f339fa509277"/>
    <ds:schemaRef ds:uri="http://purl.org/dc/terms/"/>
    <ds:schemaRef ds:uri="http://schemas.openxmlformats.org/package/2006/metadata/core-properties"/>
    <ds:schemaRef ds:uri="http://www.w3.org/XML/1998/namespace"/>
    <ds:schemaRef ds:uri="a60d2579-00e4-4314-a915-8bacbb107370"/>
    <ds:schemaRef ds:uri="http://purl.org/dc/elements/1.1/"/>
    <ds:schemaRef ds:uri="http://schemas.microsoft.com/office/2006/documentManagement/types"/>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8724BA41-329E-4764-9613-1BA3A7424D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d2579-00e4-4314-a915-8bacbb107370"/>
    <ds:schemaRef ds:uri="3b357095-ba6f-44ac-8c3a-f339fa5092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CF6B12-85BC-4767-8DB5-4E019E929184}">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140</Pages>
  <Words>20433</Words>
  <Characters>112384</Characters>
  <Application>Microsoft Office Word</Application>
  <DocSecurity>0</DocSecurity>
  <Lines>936</Lines>
  <Paragraphs>265</Paragraphs>
  <ScaleCrop>false</ScaleCrop>
  <Company/>
  <LinksUpToDate>false</LinksUpToDate>
  <CharactersWithSpaces>132552</CharactersWithSpaces>
  <SharedDoc>false</SharedDoc>
  <HLinks>
    <vt:vector size="798" baseType="variant">
      <vt:variant>
        <vt:i4>1441847</vt:i4>
      </vt:variant>
      <vt:variant>
        <vt:i4>803</vt:i4>
      </vt:variant>
      <vt:variant>
        <vt:i4>0</vt:i4>
      </vt:variant>
      <vt:variant>
        <vt:i4>5</vt:i4>
      </vt:variant>
      <vt:variant>
        <vt:lpwstr/>
      </vt:variant>
      <vt:variant>
        <vt:lpwstr>_Toc201111510</vt:lpwstr>
      </vt:variant>
      <vt:variant>
        <vt:i4>1507383</vt:i4>
      </vt:variant>
      <vt:variant>
        <vt:i4>797</vt:i4>
      </vt:variant>
      <vt:variant>
        <vt:i4>0</vt:i4>
      </vt:variant>
      <vt:variant>
        <vt:i4>5</vt:i4>
      </vt:variant>
      <vt:variant>
        <vt:lpwstr/>
      </vt:variant>
      <vt:variant>
        <vt:lpwstr>_Toc201111509</vt:lpwstr>
      </vt:variant>
      <vt:variant>
        <vt:i4>1507383</vt:i4>
      </vt:variant>
      <vt:variant>
        <vt:i4>791</vt:i4>
      </vt:variant>
      <vt:variant>
        <vt:i4>0</vt:i4>
      </vt:variant>
      <vt:variant>
        <vt:i4>5</vt:i4>
      </vt:variant>
      <vt:variant>
        <vt:lpwstr/>
      </vt:variant>
      <vt:variant>
        <vt:lpwstr>_Toc201111508</vt:lpwstr>
      </vt:variant>
      <vt:variant>
        <vt:i4>1507383</vt:i4>
      </vt:variant>
      <vt:variant>
        <vt:i4>785</vt:i4>
      </vt:variant>
      <vt:variant>
        <vt:i4>0</vt:i4>
      </vt:variant>
      <vt:variant>
        <vt:i4>5</vt:i4>
      </vt:variant>
      <vt:variant>
        <vt:lpwstr/>
      </vt:variant>
      <vt:variant>
        <vt:lpwstr>_Toc201111507</vt:lpwstr>
      </vt:variant>
      <vt:variant>
        <vt:i4>1507383</vt:i4>
      </vt:variant>
      <vt:variant>
        <vt:i4>779</vt:i4>
      </vt:variant>
      <vt:variant>
        <vt:i4>0</vt:i4>
      </vt:variant>
      <vt:variant>
        <vt:i4>5</vt:i4>
      </vt:variant>
      <vt:variant>
        <vt:lpwstr/>
      </vt:variant>
      <vt:variant>
        <vt:lpwstr>_Toc201111506</vt:lpwstr>
      </vt:variant>
      <vt:variant>
        <vt:i4>1507383</vt:i4>
      </vt:variant>
      <vt:variant>
        <vt:i4>773</vt:i4>
      </vt:variant>
      <vt:variant>
        <vt:i4>0</vt:i4>
      </vt:variant>
      <vt:variant>
        <vt:i4>5</vt:i4>
      </vt:variant>
      <vt:variant>
        <vt:lpwstr/>
      </vt:variant>
      <vt:variant>
        <vt:lpwstr>_Toc201111505</vt:lpwstr>
      </vt:variant>
      <vt:variant>
        <vt:i4>1507383</vt:i4>
      </vt:variant>
      <vt:variant>
        <vt:i4>767</vt:i4>
      </vt:variant>
      <vt:variant>
        <vt:i4>0</vt:i4>
      </vt:variant>
      <vt:variant>
        <vt:i4>5</vt:i4>
      </vt:variant>
      <vt:variant>
        <vt:lpwstr/>
      </vt:variant>
      <vt:variant>
        <vt:lpwstr>_Toc201111504</vt:lpwstr>
      </vt:variant>
      <vt:variant>
        <vt:i4>1507383</vt:i4>
      </vt:variant>
      <vt:variant>
        <vt:i4>761</vt:i4>
      </vt:variant>
      <vt:variant>
        <vt:i4>0</vt:i4>
      </vt:variant>
      <vt:variant>
        <vt:i4>5</vt:i4>
      </vt:variant>
      <vt:variant>
        <vt:lpwstr/>
      </vt:variant>
      <vt:variant>
        <vt:lpwstr>_Toc201111503</vt:lpwstr>
      </vt:variant>
      <vt:variant>
        <vt:i4>1507383</vt:i4>
      </vt:variant>
      <vt:variant>
        <vt:i4>755</vt:i4>
      </vt:variant>
      <vt:variant>
        <vt:i4>0</vt:i4>
      </vt:variant>
      <vt:variant>
        <vt:i4>5</vt:i4>
      </vt:variant>
      <vt:variant>
        <vt:lpwstr/>
      </vt:variant>
      <vt:variant>
        <vt:lpwstr>_Toc201111502</vt:lpwstr>
      </vt:variant>
      <vt:variant>
        <vt:i4>1507383</vt:i4>
      </vt:variant>
      <vt:variant>
        <vt:i4>749</vt:i4>
      </vt:variant>
      <vt:variant>
        <vt:i4>0</vt:i4>
      </vt:variant>
      <vt:variant>
        <vt:i4>5</vt:i4>
      </vt:variant>
      <vt:variant>
        <vt:lpwstr/>
      </vt:variant>
      <vt:variant>
        <vt:lpwstr>_Toc201111501</vt:lpwstr>
      </vt:variant>
      <vt:variant>
        <vt:i4>1507383</vt:i4>
      </vt:variant>
      <vt:variant>
        <vt:i4>743</vt:i4>
      </vt:variant>
      <vt:variant>
        <vt:i4>0</vt:i4>
      </vt:variant>
      <vt:variant>
        <vt:i4>5</vt:i4>
      </vt:variant>
      <vt:variant>
        <vt:lpwstr/>
      </vt:variant>
      <vt:variant>
        <vt:lpwstr>_Toc201111500</vt:lpwstr>
      </vt:variant>
      <vt:variant>
        <vt:i4>1966134</vt:i4>
      </vt:variant>
      <vt:variant>
        <vt:i4>737</vt:i4>
      </vt:variant>
      <vt:variant>
        <vt:i4>0</vt:i4>
      </vt:variant>
      <vt:variant>
        <vt:i4>5</vt:i4>
      </vt:variant>
      <vt:variant>
        <vt:lpwstr/>
      </vt:variant>
      <vt:variant>
        <vt:lpwstr>_Toc201111499</vt:lpwstr>
      </vt:variant>
      <vt:variant>
        <vt:i4>1966134</vt:i4>
      </vt:variant>
      <vt:variant>
        <vt:i4>731</vt:i4>
      </vt:variant>
      <vt:variant>
        <vt:i4>0</vt:i4>
      </vt:variant>
      <vt:variant>
        <vt:i4>5</vt:i4>
      </vt:variant>
      <vt:variant>
        <vt:lpwstr/>
      </vt:variant>
      <vt:variant>
        <vt:lpwstr>_Toc201111498</vt:lpwstr>
      </vt:variant>
      <vt:variant>
        <vt:i4>1966134</vt:i4>
      </vt:variant>
      <vt:variant>
        <vt:i4>725</vt:i4>
      </vt:variant>
      <vt:variant>
        <vt:i4>0</vt:i4>
      </vt:variant>
      <vt:variant>
        <vt:i4>5</vt:i4>
      </vt:variant>
      <vt:variant>
        <vt:lpwstr/>
      </vt:variant>
      <vt:variant>
        <vt:lpwstr>_Toc201111497</vt:lpwstr>
      </vt:variant>
      <vt:variant>
        <vt:i4>1966134</vt:i4>
      </vt:variant>
      <vt:variant>
        <vt:i4>719</vt:i4>
      </vt:variant>
      <vt:variant>
        <vt:i4>0</vt:i4>
      </vt:variant>
      <vt:variant>
        <vt:i4>5</vt:i4>
      </vt:variant>
      <vt:variant>
        <vt:lpwstr/>
      </vt:variant>
      <vt:variant>
        <vt:lpwstr>_Toc201111496</vt:lpwstr>
      </vt:variant>
      <vt:variant>
        <vt:i4>1966134</vt:i4>
      </vt:variant>
      <vt:variant>
        <vt:i4>713</vt:i4>
      </vt:variant>
      <vt:variant>
        <vt:i4>0</vt:i4>
      </vt:variant>
      <vt:variant>
        <vt:i4>5</vt:i4>
      </vt:variant>
      <vt:variant>
        <vt:lpwstr/>
      </vt:variant>
      <vt:variant>
        <vt:lpwstr>_Toc201111495</vt:lpwstr>
      </vt:variant>
      <vt:variant>
        <vt:i4>1966134</vt:i4>
      </vt:variant>
      <vt:variant>
        <vt:i4>707</vt:i4>
      </vt:variant>
      <vt:variant>
        <vt:i4>0</vt:i4>
      </vt:variant>
      <vt:variant>
        <vt:i4>5</vt:i4>
      </vt:variant>
      <vt:variant>
        <vt:lpwstr/>
      </vt:variant>
      <vt:variant>
        <vt:lpwstr>_Toc201111494</vt:lpwstr>
      </vt:variant>
      <vt:variant>
        <vt:i4>1966134</vt:i4>
      </vt:variant>
      <vt:variant>
        <vt:i4>701</vt:i4>
      </vt:variant>
      <vt:variant>
        <vt:i4>0</vt:i4>
      </vt:variant>
      <vt:variant>
        <vt:i4>5</vt:i4>
      </vt:variant>
      <vt:variant>
        <vt:lpwstr/>
      </vt:variant>
      <vt:variant>
        <vt:lpwstr>_Toc201111493</vt:lpwstr>
      </vt:variant>
      <vt:variant>
        <vt:i4>1966134</vt:i4>
      </vt:variant>
      <vt:variant>
        <vt:i4>695</vt:i4>
      </vt:variant>
      <vt:variant>
        <vt:i4>0</vt:i4>
      </vt:variant>
      <vt:variant>
        <vt:i4>5</vt:i4>
      </vt:variant>
      <vt:variant>
        <vt:lpwstr/>
      </vt:variant>
      <vt:variant>
        <vt:lpwstr>_Toc201111492</vt:lpwstr>
      </vt:variant>
      <vt:variant>
        <vt:i4>1966134</vt:i4>
      </vt:variant>
      <vt:variant>
        <vt:i4>689</vt:i4>
      </vt:variant>
      <vt:variant>
        <vt:i4>0</vt:i4>
      </vt:variant>
      <vt:variant>
        <vt:i4>5</vt:i4>
      </vt:variant>
      <vt:variant>
        <vt:lpwstr/>
      </vt:variant>
      <vt:variant>
        <vt:lpwstr>_Toc201111491</vt:lpwstr>
      </vt:variant>
      <vt:variant>
        <vt:i4>1966134</vt:i4>
      </vt:variant>
      <vt:variant>
        <vt:i4>683</vt:i4>
      </vt:variant>
      <vt:variant>
        <vt:i4>0</vt:i4>
      </vt:variant>
      <vt:variant>
        <vt:i4>5</vt:i4>
      </vt:variant>
      <vt:variant>
        <vt:lpwstr/>
      </vt:variant>
      <vt:variant>
        <vt:lpwstr>_Toc201111490</vt:lpwstr>
      </vt:variant>
      <vt:variant>
        <vt:i4>2031670</vt:i4>
      </vt:variant>
      <vt:variant>
        <vt:i4>677</vt:i4>
      </vt:variant>
      <vt:variant>
        <vt:i4>0</vt:i4>
      </vt:variant>
      <vt:variant>
        <vt:i4>5</vt:i4>
      </vt:variant>
      <vt:variant>
        <vt:lpwstr/>
      </vt:variant>
      <vt:variant>
        <vt:lpwstr>_Toc201111489</vt:lpwstr>
      </vt:variant>
      <vt:variant>
        <vt:i4>2031670</vt:i4>
      </vt:variant>
      <vt:variant>
        <vt:i4>671</vt:i4>
      </vt:variant>
      <vt:variant>
        <vt:i4>0</vt:i4>
      </vt:variant>
      <vt:variant>
        <vt:i4>5</vt:i4>
      </vt:variant>
      <vt:variant>
        <vt:lpwstr/>
      </vt:variant>
      <vt:variant>
        <vt:lpwstr>_Toc201111488</vt:lpwstr>
      </vt:variant>
      <vt:variant>
        <vt:i4>2031670</vt:i4>
      </vt:variant>
      <vt:variant>
        <vt:i4>665</vt:i4>
      </vt:variant>
      <vt:variant>
        <vt:i4>0</vt:i4>
      </vt:variant>
      <vt:variant>
        <vt:i4>5</vt:i4>
      </vt:variant>
      <vt:variant>
        <vt:lpwstr/>
      </vt:variant>
      <vt:variant>
        <vt:lpwstr>_Toc201111487</vt:lpwstr>
      </vt:variant>
      <vt:variant>
        <vt:i4>2031670</vt:i4>
      </vt:variant>
      <vt:variant>
        <vt:i4>659</vt:i4>
      </vt:variant>
      <vt:variant>
        <vt:i4>0</vt:i4>
      </vt:variant>
      <vt:variant>
        <vt:i4>5</vt:i4>
      </vt:variant>
      <vt:variant>
        <vt:lpwstr/>
      </vt:variant>
      <vt:variant>
        <vt:lpwstr>_Toc201111486</vt:lpwstr>
      </vt:variant>
      <vt:variant>
        <vt:i4>2031670</vt:i4>
      </vt:variant>
      <vt:variant>
        <vt:i4>653</vt:i4>
      </vt:variant>
      <vt:variant>
        <vt:i4>0</vt:i4>
      </vt:variant>
      <vt:variant>
        <vt:i4>5</vt:i4>
      </vt:variant>
      <vt:variant>
        <vt:lpwstr/>
      </vt:variant>
      <vt:variant>
        <vt:lpwstr>_Toc201111485</vt:lpwstr>
      </vt:variant>
      <vt:variant>
        <vt:i4>2031670</vt:i4>
      </vt:variant>
      <vt:variant>
        <vt:i4>647</vt:i4>
      </vt:variant>
      <vt:variant>
        <vt:i4>0</vt:i4>
      </vt:variant>
      <vt:variant>
        <vt:i4>5</vt:i4>
      </vt:variant>
      <vt:variant>
        <vt:lpwstr/>
      </vt:variant>
      <vt:variant>
        <vt:lpwstr>_Toc201111484</vt:lpwstr>
      </vt:variant>
      <vt:variant>
        <vt:i4>2031670</vt:i4>
      </vt:variant>
      <vt:variant>
        <vt:i4>641</vt:i4>
      </vt:variant>
      <vt:variant>
        <vt:i4>0</vt:i4>
      </vt:variant>
      <vt:variant>
        <vt:i4>5</vt:i4>
      </vt:variant>
      <vt:variant>
        <vt:lpwstr/>
      </vt:variant>
      <vt:variant>
        <vt:lpwstr>_Toc201111483</vt:lpwstr>
      </vt:variant>
      <vt:variant>
        <vt:i4>2031670</vt:i4>
      </vt:variant>
      <vt:variant>
        <vt:i4>635</vt:i4>
      </vt:variant>
      <vt:variant>
        <vt:i4>0</vt:i4>
      </vt:variant>
      <vt:variant>
        <vt:i4>5</vt:i4>
      </vt:variant>
      <vt:variant>
        <vt:lpwstr/>
      </vt:variant>
      <vt:variant>
        <vt:lpwstr>_Toc201111482</vt:lpwstr>
      </vt:variant>
      <vt:variant>
        <vt:i4>2031670</vt:i4>
      </vt:variant>
      <vt:variant>
        <vt:i4>629</vt:i4>
      </vt:variant>
      <vt:variant>
        <vt:i4>0</vt:i4>
      </vt:variant>
      <vt:variant>
        <vt:i4>5</vt:i4>
      </vt:variant>
      <vt:variant>
        <vt:lpwstr/>
      </vt:variant>
      <vt:variant>
        <vt:lpwstr>_Toc201111481</vt:lpwstr>
      </vt:variant>
      <vt:variant>
        <vt:i4>2031670</vt:i4>
      </vt:variant>
      <vt:variant>
        <vt:i4>623</vt:i4>
      </vt:variant>
      <vt:variant>
        <vt:i4>0</vt:i4>
      </vt:variant>
      <vt:variant>
        <vt:i4>5</vt:i4>
      </vt:variant>
      <vt:variant>
        <vt:lpwstr/>
      </vt:variant>
      <vt:variant>
        <vt:lpwstr>_Toc201111480</vt:lpwstr>
      </vt:variant>
      <vt:variant>
        <vt:i4>1048630</vt:i4>
      </vt:variant>
      <vt:variant>
        <vt:i4>617</vt:i4>
      </vt:variant>
      <vt:variant>
        <vt:i4>0</vt:i4>
      </vt:variant>
      <vt:variant>
        <vt:i4>5</vt:i4>
      </vt:variant>
      <vt:variant>
        <vt:lpwstr/>
      </vt:variant>
      <vt:variant>
        <vt:lpwstr>_Toc201111479</vt:lpwstr>
      </vt:variant>
      <vt:variant>
        <vt:i4>1048630</vt:i4>
      </vt:variant>
      <vt:variant>
        <vt:i4>611</vt:i4>
      </vt:variant>
      <vt:variant>
        <vt:i4>0</vt:i4>
      </vt:variant>
      <vt:variant>
        <vt:i4>5</vt:i4>
      </vt:variant>
      <vt:variant>
        <vt:lpwstr/>
      </vt:variant>
      <vt:variant>
        <vt:lpwstr>_Toc201111478</vt:lpwstr>
      </vt:variant>
      <vt:variant>
        <vt:i4>1048630</vt:i4>
      </vt:variant>
      <vt:variant>
        <vt:i4>605</vt:i4>
      </vt:variant>
      <vt:variant>
        <vt:i4>0</vt:i4>
      </vt:variant>
      <vt:variant>
        <vt:i4>5</vt:i4>
      </vt:variant>
      <vt:variant>
        <vt:lpwstr/>
      </vt:variant>
      <vt:variant>
        <vt:lpwstr>_Toc201111477</vt:lpwstr>
      </vt:variant>
      <vt:variant>
        <vt:i4>1048630</vt:i4>
      </vt:variant>
      <vt:variant>
        <vt:i4>599</vt:i4>
      </vt:variant>
      <vt:variant>
        <vt:i4>0</vt:i4>
      </vt:variant>
      <vt:variant>
        <vt:i4>5</vt:i4>
      </vt:variant>
      <vt:variant>
        <vt:lpwstr/>
      </vt:variant>
      <vt:variant>
        <vt:lpwstr>_Toc201111476</vt:lpwstr>
      </vt:variant>
      <vt:variant>
        <vt:i4>1048630</vt:i4>
      </vt:variant>
      <vt:variant>
        <vt:i4>593</vt:i4>
      </vt:variant>
      <vt:variant>
        <vt:i4>0</vt:i4>
      </vt:variant>
      <vt:variant>
        <vt:i4>5</vt:i4>
      </vt:variant>
      <vt:variant>
        <vt:lpwstr/>
      </vt:variant>
      <vt:variant>
        <vt:lpwstr>_Toc201111475</vt:lpwstr>
      </vt:variant>
      <vt:variant>
        <vt:i4>1048630</vt:i4>
      </vt:variant>
      <vt:variant>
        <vt:i4>587</vt:i4>
      </vt:variant>
      <vt:variant>
        <vt:i4>0</vt:i4>
      </vt:variant>
      <vt:variant>
        <vt:i4>5</vt:i4>
      </vt:variant>
      <vt:variant>
        <vt:lpwstr/>
      </vt:variant>
      <vt:variant>
        <vt:lpwstr>_Toc201111474</vt:lpwstr>
      </vt:variant>
      <vt:variant>
        <vt:i4>1048630</vt:i4>
      </vt:variant>
      <vt:variant>
        <vt:i4>581</vt:i4>
      </vt:variant>
      <vt:variant>
        <vt:i4>0</vt:i4>
      </vt:variant>
      <vt:variant>
        <vt:i4>5</vt:i4>
      </vt:variant>
      <vt:variant>
        <vt:lpwstr/>
      </vt:variant>
      <vt:variant>
        <vt:lpwstr>_Toc201111473</vt:lpwstr>
      </vt:variant>
      <vt:variant>
        <vt:i4>1048630</vt:i4>
      </vt:variant>
      <vt:variant>
        <vt:i4>575</vt:i4>
      </vt:variant>
      <vt:variant>
        <vt:i4>0</vt:i4>
      </vt:variant>
      <vt:variant>
        <vt:i4>5</vt:i4>
      </vt:variant>
      <vt:variant>
        <vt:lpwstr/>
      </vt:variant>
      <vt:variant>
        <vt:lpwstr>_Toc201111472</vt:lpwstr>
      </vt:variant>
      <vt:variant>
        <vt:i4>1048630</vt:i4>
      </vt:variant>
      <vt:variant>
        <vt:i4>569</vt:i4>
      </vt:variant>
      <vt:variant>
        <vt:i4>0</vt:i4>
      </vt:variant>
      <vt:variant>
        <vt:i4>5</vt:i4>
      </vt:variant>
      <vt:variant>
        <vt:lpwstr/>
      </vt:variant>
      <vt:variant>
        <vt:lpwstr>_Toc201111471</vt:lpwstr>
      </vt:variant>
      <vt:variant>
        <vt:i4>1048630</vt:i4>
      </vt:variant>
      <vt:variant>
        <vt:i4>563</vt:i4>
      </vt:variant>
      <vt:variant>
        <vt:i4>0</vt:i4>
      </vt:variant>
      <vt:variant>
        <vt:i4>5</vt:i4>
      </vt:variant>
      <vt:variant>
        <vt:lpwstr/>
      </vt:variant>
      <vt:variant>
        <vt:lpwstr>_Toc201111470</vt:lpwstr>
      </vt:variant>
      <vt:variant>
        <vt:i4>1114166</vt:i4>
      </vt:variant>
      <vt:variant>
        <vt:i4>557</vt:i4>
      </vt:variant>
      <vt:variant>
        <vt:i4>0</vt:i4>
      </vt:variant>
      <vt:variant>
        <vt:i4>5</vt:i4>
      </vt:variant>
      <vt:variant>
        <vt:lpwstr/>
      </vt:variant>
      <vt:variant>
        <vt:lpwstr>_Toc201111469</vt:lpwstr>
      </vt:variant>
      <vt:variant>
        <vt:i4>1114166</vt:i4>
      </vt:variant>
      <vt:variant>
        <vt:i4>551</vt:i4>
      </vt:variant>
      <vt:variant>
        <vt:i4>0</vt:i4>
      </vt:variant>
      <vt:variant>
        <vt:i4>5</vt:i4>
      </vt:variant>
      <vt:variant>
        <vt:lpwstr/>
      </vt:variant>
      <vt:variant>
        <vt:lpwstr>_Toc201111468</vt:lpwstr>
      </vt:variant>
      <vt:variant>
        <vt:i4>1114166</vt:i4>
      </vt:variant>
      <vt:variant>
        <vt:i4>545</vt:i4>
      </vt:variant>
      <vt:variant>
        <vt:i4>0</vt:i4>
      </vt:variant>
      <vt:variant>
        <vt:i4>5</vt:i4>
      </vt:variant>
      <vt:variant>
        <vt:lpwstr/>
      </vt:variant>
      <vt:variant>
        <vt:lpwstr>_Toc201111467</vt:lpwstr>
      </vt:variant>
      <vt:variant>
        <vt:i4>1114166</vt:i4>
      </vt:variant>
      <vt:variant>
        <vt:i4>539</vt:i4>
      </vt:variant>
      <vt:variant>
        <vt:i4>0</vt:i4>
      </vt:variant>
      <vt:variant>
        <vt:i4>5</vt:i4>
      </vt:variant>
      <vt:variant>
        <vt:lpwstr/>
      </vt:variant>
      <vt:variant>
        <vt:lpwstr>_Toc201111466</vt:lpwstr>
      </vt:variant>
      <vt:variant>
        <vt:i4>1114166</vt:i4>
      </vt:variant>
      <vt:variant>
        <vt:i4>533</vt:i4>
      </vt:variant>
      <vt:variant>
        <vt:i4>0</vt:i4>
      </vt:variant>
      <vt:variant>
        <vt:i4>5</vt:i4>
      </vt:variant>
      <vt:variant>
        <vt:lpwstr/>
      </vt:variant>
      <vt:variant>
        <vt:lpwstr>_Toc201111465</vt:lpwstr>
      </vt:variant>
      <vt:variant>
        <vt:i4>1114166</vt:i4>
      </vt:variant>
      <vt:variant>
        <vt:i4>527</vt:i4>
      </vt:variant>
      <vt:variant>
        <vt:i4>0</vt:i4>
      </vt:variant>
      <vt:variant>
        <vt:i4>5</vt:i4>
      </vt:variant>
      <vt:variant>
        <vt:lpwstr/>
      </vt:variant>
      <vt:variant>
        <vt:lpwstr>_Toc201111464</vt:lpwstr>
      </vt:variant>
      <vt:variant>
        <vt:i4>1114166</vt:i4>
      </vt:variant>
      <vt:variant>
        <vt:i4>521</vt:i4>
      </vt:variant>
      <vt:variant>
        <vt:i4>0</vt:i4>
      </vt:variant>
      <vt:variant>
        <vt:i4>5</vt:i4>
      </vt:variant>
      <vt:variant>
        <vt:lpwstr/>
      </vt:variant>
      <vt:variant>
        <vt:lpwstr>_Toc201111463</vt:lpwstr>
      </vt:variant>
      <vt:variant>
        <vt:i4>1114166</vt:i4>
      </vt:variant>
      <vt:variant>
        <vt:i4>515</vt:i4>
      </vt:variant>
      <vt:variant>
        <vt:i4>0</vt:i4>
      </vt:variant>
      <vt:variant>
        <vt:i4>5</vt:i4>
      </vt:variant>
      <vt:variant>
        <vt:lpwstr/>
      </vt:variant>
      <vt:variant>
        <vt:lpwstr>_Toc201111462</vt:lpwstr>
      </vt:variant>
      <vt:variant>
        <vt:i4>1114166</vt:i4>
      </vt:variant>
      <vt:variant>
        <vt:i4>509</vt:i4>
      </vt:variant>
      <vt:variant>
        <vt:i4>0</vt:i4>
      </vt:variant>
      <vt:variant>
        <vt:i4>5</vt:i4>
      </vt:variant>
      <vt:variant>
        <vt:lpwstr/>
      </vt:variant>
      <vt:variant>
        <vt:lpwstr>_Toc201111461</vt:lpwstr>
      </vt:variant>
      <vt:variant>
        <vt:i4>1114166</vt:i4>
      </vt:variant>
      <vt:variant>
        <vt:i4>503</vt:i4>
      </vt:variant>
      <vt:variant>
        <vt:i4>0</vt:i4>
      </vt:variant>
      <vt:variant>
        <vt:i4>5</vt:i4>
      </vt:variant>
      <vt:variant>
        <vt:lpwstr/>
      </vt:variant>
      <vt:variant>
        <vt:lpwstr>_Toc201111460</vt:lpwstr>
      </vt:variant>
      <vt:variant>
        <vt:i4>1179702</vt:i4>
      </vt:variant>
      <vt:variant>
        <vt:i4>497</vt:i4>
      </vt:variant>
      <vt:variant>
        <vt:i4>0</vt:i4>
      </vt:variant>
      <vt:variant>
        <vt:i4>5</vt:i4>
      </vt:variant>
      <vt:variant>
        <vt:lpwstr/>
      </vt:variant>
      <vt:variant>
        <vt:lpwstr>_Toc201111459</vt:lpwstr>
      </vt:variant>
      <vt:variant>
        <vt:i4>1179702</vt:i4>
      </vt:variant>
      <vt:variant>
        <vt:i4>491</vt:i4>
      </vt:variant>
      <vt:variant>
        <vt:i4>0</vt:i4>
      </vt:variant>
      <vt:variant>
        <vt:i4>5</vt:i4>
      </vt:variant>
      <vt:variant>
        <vt:lpwstr/>
      </vt:variant>
      <vt:variant>
        <vt:lpwstr>_Toc201111458</vt:lpwstr>
      </vt:variant>
      <vt:variant>
        <vt:i4>1179702</vt:i4>
      </vt:variant>
      <vt:variant>
        <vt:i4>485</vt:i4>
      </vt:variant>
      <vt:variant>
        <vt:i4>0</vt:i4>
      </vt:variant>
      <vt:variant>
        <vt:i4>5</vt:i4>
      </vt:variant>
      <vt:variant>
        <vt:lpwstr/>
      </vt:variant>
      <vt:variant>
        <vt:lpwstr>_Toc201111457</vt:lpwstr>
      </vt:variant>
      <vt:variant>
        <vt:i4>1179702</vt:i4>
      </vt:variant>
      <vt:variant>
        <vt:i4>479</vt:i4>
      </vt:variant>
      <vt:variant>
        <vt:i4>0</vt:i4>
      </vt:variant>
      <vt:variant>
        <vt:i4>5</vt:i4>
      </vt:variant>
      <vt:variant>
        <vt:lpwstr/>
      </vt:variant>
      <vt:variant>
        <vt:lpwstr>_Toc201111456</vt:lpwstr>
      </vt:variant>
      <vt:variant>
        <vt:i4>1179702</vt:i4>
      </vt:variant>
      <vt:variant>
        <vt:i4>473</vt:i4>
      </vt:variant>
      <vt:variant>
        <vt:i4>0</vt:i4>
      </vt:variant>
      <vt:variant>
        <vt:i4>5</vt:i4>
      </vt:variant>
      <vt:variant>
        <vt:lpwstr/>
      </vt:variant>
      <vt:variant>
        <vt:lpwstr>_Toc201111455</vt:lpwstr>
      </vt:variant>
      <vt:variant>
        <vt:i4>1179702</vt:i4>
      </vt:variant>
      <vt:variant>
        <vt:i4>467</vt:i4>
      </vt:variant>
      <vt:variant>
        <vt:i4>0</vt:i4>
      </vt:variant>
      <vt:variant>
        <vt:i4>5</vt:i4>
      </vt:variant>
      <vt:variant>
        <vt:lpwstr/>
      </vt:variant>
      <vt:variant>
        <vt:lpwstr>_Toc201111454</vt:lpwstr>
      </vt:variant>
      <vt:variant>
        <vt:i4>1179702</vt:i4>
      </vt:variant>
      <vt:variant>
        <vt:i4>461</vt:i4>
      </vt:variant>
      <vt:variant>
        <vt:i4>0</vt:i4>
      </vt:variant>
      <vt:variant>
        <vt:i4>5</vt:i4>
      </vt:variant>
      <vt:variant>
        <vt:lpwstr/>
      </vt:variant>
      <vt:variant>
        <vt:lpwstr>_Toc201111453</vt:lpwstr>
      </vt:variant>
      <vt:variant>
        <vt:i4>1179702</vt:i4>
      </vt:variant>
      <vt:variant>
        <vt:i4>455</vt:i4>
      </vt:variant>
      <vt:variant>
        <vt:i4>0</vt:i4>
      </vt:variant>
      <vt:variant>
        <vt:i4>5</vt:i4>
      </vt:variant>
      <vt:variant>
        <vt:lpwstr/>
      </vt:variant>
      <vt:variant>
        <vt:lpwstr>_Toc201111452</vt:lpwstr>
      </vt:variant>
      <vt:variant>
        <vt:i4>1179702</vt:i4>
      </vt:variant>
      <vt:variant>
        <vt:i4>449</vt:i4>
      </vt:variant>
      <vt:variant>
        <vt:i4>0</vt:i4>
      </vt:variant>
      <vt:variant>
        <vt:i4>5</vt:i4>
      </vt:variant>
      <vt:variant>
        <vt:lpwstr/>
      </vt:variant>
      <vt:variant>
        <vt:lpwstr>_Toc201111451</vt:lpwstr>
      </vt:variant>
      <vt:variant>
        <vt:i4>1179702</vt:i4>
      </vt:variant>
      <vt:variant>
        <vt:i4>443</vt:i4>
      </vt:variant>
      <vt:variant>
        <vt:i4>0</vt:i4>
      </vt:variant>
      <vt:variant>
        <vt:i4>5</vt:i4>
      </vt:variant>
      <vt:variant>
        <vt:lpwstr/>
      </vt:variant>
      <vt:variant>
        <vt:lpwstr>_Toc201111450</vt:lpwstr>
      </vt:variant>
      <vt:variant>
        <vt:i4>1376309</vt:i4>
      </vt:variant>
      <vt:variant>
        <vt:i4>431</vt:i4>
      </vt:variant>
      <vt:variant>
        <vt:i4>0</vt:i4>
      </vt:variant>
      <vt:variant>
        <vt:i4>5</vt:i4>
      </vt:variant>
      <vt:variant>
        <vt:lpwstr/>
      </vt:variant>
      <vt:variant>
        <vt:lpwstr>_Toc201110734</vt:lpwstr>
      </vt:variant>
      <vt:variant>
        <vt:i4>1376309</vt:i4>
      </vt:variant>
      <vt:variant>
        <vt:i4>425</vt:i4>
      </vt:variant>
      <vt:variant>
        <vt:i4>0</vt:i4>
      </vt:variant>
      <vt:variant>
        <vt:i4>5</vt:i4>
      </vt:variant>
      <vt:variant>
        <vt:lpwstr/>
      </vt:variant>
      <vt:variant>
        <vt:lpwstr>_Toc201110733</vt:lpwstr>
      </vt:variant>
      <vt:variant>
        <vt:i4>1376309</vt:i4>
      </vt:variant>
      <vt:variant>
        <vt:i4>419</vt:i4>
      </vt:variant>
      <vt:variant>
        <vt:i4>0</vt:i4>
      </vt:variant>
      <vt:variant>
        <vt:i4>5</vt:i4>
      </vt:variant>
      <vt:variant>
        <vt:lpwstr/>
      </vt:variant>
      <vt:variant>
        <vt:lpwstr>_Toc201110732</vt:lpwstr>
      </vt:variant>
      <vt:variant>
        <vt:i4>1376309</vt:i4>
      </vt:variant>
      <vt:variant>
        <vt:i4>413</vt:i4>
      </vt:variant>
      <vt:variant>
        <vt:i4>0</vt:i4>
      </vt:variant>
      <vt:variant>
        <vt:i4>5</vt:i4>
      </vt:variant>
      <vt:variant>
        <vt:lpwstr/>
      </vt:variant>
      <vt:variant>
        <vt:lpwstr>_Toc201110731</vt:lpwstr>
      </vt:variant>
      <vt:variant>
        <vt:i4>1376309</vt:i4>
      </vt:variant>
      <vt:variant>
        <vt:i4>407</vt:i4>
      </vt:variant>
      <vt:variant>
        <vt:i4>0</vt:i4>
      </vt:variant>
      <vt:variant>
        <vt:i4>5</vt:i4>
      </vt:variant>
      <vt:variant>
        <vt:lpwstr/>
      </vt:variant>
      <vt:variant>
        <vt:lpwstr>_Toc201110730</vt:lpwstr>
      </vt:variant>
      <vt:variant>
        <vt:i4>1310773</vt:i4>
      </vt:variant>
      <vt:variant>
        <vt:i4>401</vt:i4>
      </vt:variant>
      <vt:variant>
        <vt:i4>0</vt:i4>
      </vt:variant>
      <vt:variant>
        <vt:i4>5</vt:i4>
      </vt:variant>
      <vt:variant>
        <vt:lpwstr/>
      </vt:variant>
      <vt:variant>
        <vt:lpwstr>_Toc201110729</vt:lpwstr>
      </vt:variant>
      <vt:variant>
        <vt:i4>1310773</vt:i4>
      </vt:variant>
      <vt:variant>
        <vt:i4>395</vt:i4>
      </vt:variant>
      <vt:variant>
        <vt:i4>0</vt:i4>
      </vt:variant>
      <vt:variant>
        <vt:i4>5</vt:i4>
      </vt:variant>
      <vt:variant>
        <vt:lpwstr/>
      </vt:variant>
      <vt:variant>
        <vt:lpwstr>_Toc201110728</vt:lpwstr>
      </vt:variant>
      <vt:variant>
        <vt:i4>1310773</vt:i4>
      </vt:variant>
      <vt:variant>
        <vt:i4>389</vt:i4>
      </vt:variant>
      <vt:variant>
        <vt:i4>0</vt:i4>
      </vt:variant>
      <vt:variant>
        <vt:i4>5</vt:i4>
      </vt:variant>
      <vt:variant>
        <vt:lpwstr/>
      </vt:variant>
      <vt:variant>
        <vt:lpwstr>_Toc201110727</vt:lpwstr>
      </vt:variant>
      <vt:variant>
        <vt:i4>1310773</vt:i4>
      </vt:variant>
      <vt:variant>
        <vt:i4>383</vt:i4>
      </vt:variant>
      <vt:variant>
        <vt:i4>0</vt:i4>
      </vt:variant>
      <vt:variant>
        <vt:i4>5</vt:i4>
      </vt:variant>
      <vt:variant>
        <vt:lpwstr/>
      </vt:variant>
      <vt:variant>
        <vt:lpwstr>_Toc201110726</vt:lpwstr>
      </vt:variant>
      <vt:variant>
        <vt:i4>1310773</vt:i4>
      </vt:variant>
      <vt:variant>
        <vt:i4>377</vt:i4>
      </vt:variant>
      <vt:variant>
        <vt:i4>0</vt:i4>
      </vt:variant>
      <vt:variant>
        <vt:i4>5</vt:i4>
      </vt:variant>
      <vt:variant>
        <vt:lpwstr/>
      </vt:variant>
      <vt:variant>
        <vt:lpwstr>_Toc201110725</vt:lpwstr>
      </vt:variant>
      <vt:variant>
        <vt:i4>1310773</vt:i4>
      </vt:variant>
      <vt:variant>
        <vt:i4>371</vt:i4>
      </vt:variant>
      <vt:variant>
        <vt:i4>0</vt:i4>
      </vt:variant>
      <vt:variant>
        <vt:i4>5</vt:i4>
      </vt:variant>
      <vt:variant>
        <vt:lpwstr/>
      </vt:variant>
      <vt:variant>
        <vt:lpwstr>_Toc201110724</vt:lpwstr>
      </vt:variant>
      <vt:variant>
        <vt:i4>1310773</vt:i4>
      </vt:variant>
      <vt:variant>
        <vt:i4>365</vt:i4>
      </vt:variant>
      <vt:variant>
        <vt:i4>0</vt:i4>
      </vt:variant>
      <vt:variant>
        <vt:i4>5</vt:i4>
      </vt:variant>
      <vt:variant>
        <vt:lpwstr/>
      </vt:variant>
      <vt:variant>
        <vt:lpwstr>_Toc201110723</vt:lpwstr>
      </vt:variant>
      <vt:variant>
        <vt:i4>1310773</vt:i4>
      </vt:variant>
      <vt:variant>
        <vt:i4>359</vt:i4>
      </vt:variant>
      <vt:variant>
        <vt:i4>0</vt:i4>
      </vt:variant>
      <vt:variant>
        <vt:i4>5</vt:i4>
      </vt:variant>
      <vt:variant>
        <vt:lpwstr/>
      </vt:variant>
      <vt:variant>
        <vt:lpwstr>_Toc201110722</vt:lpwstr>
      </vt:variant>
      <vt:variant>
        <vt:i4>1310773</vt:i4>
      </vt:variant>
      <vt:variant>
        <vt:i4>353</vt:i4>
      </vt:variant>
      <vt:variant>
        <vt:i4>0</vt:i4>
      </vt:variant>
      <vt:variant>
        <vt:i4>5</vt:i4>
      </vt:variant>
      <vt:variant>
        <vt:lpwstr/>
      </vt:variant>
      <vt:variant>
        <vt:lpwstr>_Toc201110721</vt:lpwstr>
      </vt:variant>
      <vt:variant>
        <vt:i4>1310773</vt:i4>
      </vt:variant>
      <vt:variant>
        <vt:i4>347</vt:i4>
      </vt:variant>
      <vt:variant>
        <vt:i4>0</vt:i4>
      </vt:variant>
      <vt:variant>
        <vt:i4>5</vt:i4>
      </vt:variant>
      <vt:variant>
        <vt:lpwstr/>
      </vt:variant>
      <vt:variant>
        <vt:lpwstr>_Toc201110720</vt:lpwstr>
      </vt:variant>
      <vt:variant>
        <vt:i4>1507381</vt:i4>
      </vt:variant>
      <vt:variant>
        <vt:i4>341</vt:i4>
      </vt:variant>
      <vt:variant>
        <vt:i4>0</vt:i4>
      </vt:variant>
      <vt:variant>
        <vt:i4>5</vt:i4>
      </vt:variant>
      <vt:variant>
        <vt:lpwstr/>
      </vt:variant>
      <vt:variant>
        <vt:lpwstr>_Toc201110719</vt:lpwstr>
      </vt:variant>
      <vt:variant>
        <vt:i4>1507381</vt:i4>
      </vt:variant>
      <vt:variant>
        <vt:i4>335</vt:i4>
      </vt:variant>
      <vt:variant>
        <vt:i4>0</vt:i4>
      </vt:variant>
      <vt:variant>
        <vt:i4>5</vt:i4>
      </vt:variant>
      <vt:variant>
        <vt:lpwstr/>
      </vt:variant>
      <vt:variant>
        <vt:lpwstr>_Toc201110718</vt:lpwstr>
      </vt:variant>
      <vt:variant>
        <vt:i4>1507381</vt:i4>
      </vt:variant>
      <vt:variant>
        <vt:i4>329</vt:i4>
      </vt:variant>
      <vt:variant>
        <vt:i4>0</vt:i4>
      </vt:variant>
      <vt:variant>
        <vt:i4>5</vt:i4>
      </vt:variant>
      <vt:variant>
        <vt:lpwstr/>
      </vt:variant>
      <vt:variant>
        <vt:lpwstr>_Toc201110717</vt:lpwstr>
      </vt:variant>
      <vt:variant>
        <vt:i4>1507381</vt:i4>
      </vt:variant>
      <vt:variant>
        <vt:i4>323</vt:i4>
      </vt:variant>
      <vt:variant>
        <vt:i4>0</vt:i4>
      </vt:variant>
      <vt:variant>
        <vt:i4>5</vt:i4>
      </vt:variant>
      <vt:variant>
        <vt:lpwstr/>
      </vt:variant>
      <vt:variant>
        <vt:lpwstr>_Toc201110716</vt:lpwstr>
      </vt:variant>
      <vt:variant>
        <vt:i4>1507381</vt:i4>
      </vt:variant>
      <vt:variant>
        <vt:i4>317</vt:i4>
      </vt:variant>
      <vt:variant>
        <vt:i4>0</vt:i4>
      </vt:variant>
      <vt:variant>
        <vt:i4>5</vt:i4>
      </vt:variant>
      <vt:variant>
        <vt:lpwstr/>
      </vt:variant>
      <vt:variant>
        <vt:lpwstr>_Toc201110715</vt:lpwstr>
      </vt:variant>
      <vt:variant>
        <vt:i4>1507385</vt:i4>
      </vt:variant>
      <vt:variant>
        <vt:i4>308</vt:i4>
      </vt:variant>
      <vt:variant>
        <vt:i4>0</vt:i4>
      </vt:variant>
      <vt:variant>
        <vt:i4>5</vt:i4>
      </vt:variant>
      <vt:variant>
        <vt:lpwstr/>
      </vt:variant>
      <vt:variant>
        <vt:lpwstr>_Toc200898208</vt:lpwstr>
      </vt:variant>
      <vt:variant>
        <vt:i4>1507385</vt:i4>
      </vt:variant>
      <vt:variant>
        <vt:i4>302</vt:i4>
      </vt:variant>
      <vt:variant>
        <vt:i4>0</vt:i4>
      </vt:variant>
      <vt:variant>
        <vt:i4>5</vt:i4>
      </vt:variant>
      <vt:variant>
        <vt:lpwstr/>
      </vt:variant>
      <vt:variant>
        <vt:lpwstr>_Toc200898207</vt:lpwstr>
      </vt:variant>
      <vt:variant>
        <vt:i4>1507385</vt:i4>
      </vt:variant>
      <vt:variant>
        <vt:i4>296</vt:i4>
      </vt:variant>
      <vt:variant>
        <vt:i4>0</vt:i4>
      </vt:variant>
      <vt:variant>
        <vt:i4>5</vt:i4>
      </vt:variant>
      <vt:variant>
        <vt:lpwstr/>
      </vt:variant>
      <vt:variant>
        <vt:lpwstr>_Toc200898206</vt:lpwstr>
      </vt:variant>
      <vt:variant>
        <vt:i4>1507385</vt:i4>
      </vt:variant>
      <vt:variant>
        <vt:i4>290</vt:i4>
      </vt:variant>
      <vt:variant>
        <vt:i4>0</vt:i4>
      </vt:variant>
      <vt:variant>
        <vt:i4>5</vt:i4>
      </vt:variant>
      <vt:variant>
        <vt:lpwstr/>
      </vt:variant>
      <vt:variant>
        <vt:lpwstr>_Toc200898205</vt:lpwstr>
      </vt:variant>
      <vt:variant>
        <vt:i4>1507385</vt:i4>
      </vt:variant>
      <vt:variant>
        <vt:i4>284</vt:i4>
      </vt:variant>
      <vt:variant>
        <vt:i4>0</vt:i4>
      </vt:variant>
      <vt:variant>
        <vt:i4>5</vt:i4>
      </vt:variant>
      <vt:variant>
        <vt:lpwstr/>
      </vt:variant>
      <vt:variant>
        <vt:lpwstr>_Toc200898204</vt:lpwstr>
      </vt:variant>
      <vt:variant>
        <vt:i4>1507385</vt:i4>
      </vt:variant>
      <vt:variant>
        <vt:i4>278</vt:i4>
      </vt:variant>
      <vt:variant>
        <vt:i4>0</vt:i4>
      </vt:variant>
      <vt:variant>
        <vt:i4>5</vt:i4>
      </vt:variant>
      <vt:variant>
        <vt:lpwstr/>
      </vt:variant>
      <vt:variant>
        <vt:lpwstr>_Toc200898203</vt:lpwstr>
      </vt:variant>
      <vt:variant>
        <vt:i4>1507385</vt:i4>
      </vt:variant>
      <vt:variant>
        <vt:i4>272</vt:i4>
      </vt:variant>
      <vt:variant>
        <vt:i4>0</vt:i4>
      </vt:variant>
      <vt:variant>
        <vt:i4>5</vt:i4>
      </vt:variant>
      <vt:variant>
        <vt:lpwstr/>
      </vt:variant>
      <vt:variant>
        <vt:lpwstr>_Toc200898202</vt:lpwstr>
      </vt:variant>
      <vt:variant>
        <vt:i4>1507385</vt:i4>
      </vt:variant>
      <vt:variant>
        <vt:i4>266</vt:i4>
      </vt:variant>
      <vt:variant>
        <vt:i4>0</vt:i4>
      </vt:variant>
      <vt:variant>
        <vt:i4>5</vt:i4>
      </vt:variant>
      <vt:variant>
        <vt:lpwstr/>
      </vt:variant>
      <vt:variant>
        <vt:lpwstr>_Toc200898201</vt:lpwstr>
      </vt:variant>
      <vt:variant>
        <vt:i4>1507385</vt:i4>
      </vt:variant>
      <vt:variant>
        <vt:i4>260</vt:i4>
      </vt:variant>
      <vt:variant>
        <vt:i4>0</vt:i4>
      </vt:variant>
      <vt:variant>
        <vt:i4>5</vt:i4>
      </vt:variant>
      <vt:variant>
        <vt:lpwstr/>
      </vt:variant>
      <vt:variant>
        <vt:lpwstr>_Toc200898200</vt:lpwstr>
      </vt:variant>
      <vt:variant>
        <vt:i4>1966138</vt:i4>
      </vt:variant>
      <vt:variant>
        <vt:i4>254</vt:i4>
      </vt:variant>
      <vt:variant>
        <vt:i4>0</vt:i4>
      </vt:variant>
      <vt:variant>
        <vt:i4>5</vt:i4>
      </vt:variant>
      <vt:variant>
        <vt:lpwstr/>
      </vt:variant>
      <vt:variant>
        <vt:lpwstr>_Toc200898199</vt:lpwstr>
      </vt:variant>
      <vt:variant>
        <vt:i4>1966138</vt:i4>
      </vt:variant>
      <vt:variant>
        <vt:i4>248</vt:i4>
      </vt:variant>
      <vt:variant>
        <vt:i4>0</vt:i4>
      </vt:variant>
      <vt:variant>
        <vt:i4>5</vt:i4>
      </vt:variant>
      <vt:variant>
        <vt:lpwstr/>
      </vt:variant>
      <vt:variant>
        <vt:lpwstr>_Toc200898198</vt:lpwstr>
      </vt:variant>
      <vt:variant>
        <vt:i4>1966138</vt:i4>
      </vt:variant>
      <vt:variant>
        <vt:i4>242</vt:i4>
      </vt:variant>
      <vt:variant>
        <vt:i4>0</vt:i4>
      </vt:variant>
      <vt:variant>
        <vt:i4>5</vt:i4>
      </vt:variant>
      <vt:variant>
        <vt:lpwstr/>
      </vt:variant>
      <vt:variant>
        <vt:lpwstr>_Toc200898197</vt:lpwstr>
      </vt:variant>
      <vt:variant>
        <vt:i4>1966138</vt:i4>
      </vt:variant>
      <vt:variant>
        <vt:i4>236</vt:i4>
      </vt:variant>
      <vt:variant>
        <vt:i4>0</vt:i4>
      </vt:variant>
      <vt:variant>
        <vt:i4>5</vt:i4>
      </vt:variant>
      <vt:variant>
        <vt:lpwstr/>
      </vt:variant>
      <vt:variant>
        <vt:lpwstr>_Toc200898196</vt:lpwstr>
      </vt:variant>
      <vt:variant>
        <vt:i4>1966138</vt:i4>
      </vt:variant>
      <vt:variant>
        <vt:i4>230</vt:i4>
      </vt:variant>
      <vt:variant>
        <vt:i4>0</vt:i4>
      </vt:variant>
      <vt:variant>
        <vt:i4>5</vt:i4>
      </vt:variant>
      <vt:variant>
        <vt:lpwstr/>
      </vt:variant>
      <vt:variant>
        <vt:lpwstr>_Toc200898195</vt:lpwstr>
      </vt:variant>
      <vt:variant>
        <vt:i4>1966138</vt:i4>
      </vt:variant>
      <vt:variant>
        <vt:i4>224</vt:i4>
      </vt:variant>
      <vt:variant>
        <vt:i4>0</vt:i4>
      </vt:variant>
      <vt:variant>
        <vt:i4>5</vt:i4>
      </vt:variant>
      <vt:variant>
        <vt:lpwstr/>
      </vt:variant>
      <vt:variant>
        <vt:lpwstr>_Toc200898194</vt:lpwstr>
      </vt:variant>
      <vt:variant>
        <vt:i4>1966138</vt:i4>
      </vt:variant>
      <vt:variant>
        <vt:i4>218</vt:i4>
      </vt:variant>
      <vt:variant>
        <vt:i4>0</vt:i4>
      </vt:variant>
      <vt:variant>
        <vt:i4>5</vt:i4>
      </vt:variant>
      <vt:variant>
        <vt:lpwstr/>
      </vt:variant>
      <vt:variant>
        <vt:lpwstr>_Toc200898193</vt:lpwstr>
      </vt:variant>
      <vt:variant>
        <vt:i4>1966138</vt:i4>
      </vt:variant>
      <vt:variant>
        <vt:i4>212</vt:i4>
      </vt:variant>
      <vt:variant>
        <vt:i4>0</vt:i4>
      </vt:variant>
      <vt:variant>
        <vt:i4>5</vt:i4>
      </vt:variant>
      <vt:variant>
        <vt:lpwstr/>
      </vt:variant>
      <vt:variant>
        <vt:lpwstr>_Toc200898192</vt:lpwstr>
      </vt:variant>
      <vt:variant>
        <vt:i4>1966138</vt:i4>
      </vt:variant>
      <vt:variant>
        <vt:i4>206</vt:i4>
      </vt:variant>
      <vt:variant>
        <vt:i4>0</vt:i4>
      </vt:variant>
      <vt:variant>
        <vt:i4>5</vt:i4>
      </vt:variant>
      <vt:variant>
        <vt:lpwstr/>
      </vt:variant>
      <vt:variant>
        <vt:lpwstr>_Toc200898191</vt:lpwstr>
      </vt:variant>
      <vt:variant>
        <vt:i4>1966138</vt:i4>
      </vt:variant>
      <vt:variant>
        <vt:i4>200</vt:i4>
      </vt:variant>
      <vt:variant>
        <vt:i4>0</vt:i4>
      </vt:variant>
      <vt:variant>
        <vt:i4>5</vt:i4>
      </vt:variant>
      <vt:variant>
        <vt:lpwstr/>
      </vt:variant>
      <vt:variant>
        <vt:lpwstr>_Toc200898190</vt:lpwstr>
      </vt:variant>
      <vt:variant>
        <vt:i4>2031674</vt:i4>
      </vt:variant>
      <vt:variant>
        <vt:i4>194</vt:i4>
      </vt:variant>
      <vt:variant>
        <vt:i4>0</vt:i4>
      </vt:variant>
      <vt:variant>
        <vt:i4>5</vt:i4>
      </vt:variant>
      <vt:variant>
        <vt:lpwstr/>
      </vt:variant>
      <vt:variant>
        <vt:lpwstr>_Toc200898189</vt:lpwstr>
      </vt:variant>
      <vt:variant>
        <vt:i4>2031674</vt:i4>
      </vt:variant>
      <vt:variant>
        <vt:i4>188</vt:i4>
      </vt:variant>
      <vt:variant>
        <vt:i4>0</vt:i4>
      </vt:variant>
      <vt:variant>
        <vt:i4>5</vt:i4>
      </vt:variant>
      <vt:variant>
        <vt:lpwstr/>
      </vt:variant>
      <vt:variant>
        <vt:lpwstr>_Toc200898188</vt:lpwstr>
      </vt:variant>
      <vt:variant>
        <vt:i4>2031674</vt:i4>
      </vt:variant>
      <vt:variant>
        <vt:i4>182</vt:i4>
      </vt:variant>
      <vt:variant>
        <vt:i4>0</vt:i4>
      </vt:variant>
      <vt:variant>
        <vt:i4>5</vt:i4>
      </vt:variant>
      <vt:variant>
        <vt:lpwstr/>
      </vt:variant>
      <vt:variant>
        <vt:lpwstr>_Toc200898187</vt:lpwstr>
      </vt:variant>
      <vt:variant>
        <vt:i4>2031674</vt:i4>
      </vt:variant>
      <vt:variant>
        <vt:i4>176</vt:i4>
      </vt:variant>
      <vt:variant>
        <vt:i4>0</vt:i4>
      </vt:variant>
      <vt:variant>
        <vt:i4>5</vt:i4>
      </vt:variant>
      <vt:variant>
        <vt:lpwstr/>
      </vt:variant>
      <vt:variant>
        <vt:lpwstr>_Toc200898186</vt:lpwstr>
      </vt:variant>
      <vt:variant>
        <vt:i4>2031674</vt:i4>
      </vt:variant>
      <vt:variant>
        <vt:i4>170</vt:i4>
      </vt:variant>
      <vt:variant>
        <vt:i4>0</vt:i4>
      </vt:variant>
      <vt:variant>
        <vt:i4>5</vt:i4>
      </vt:variant>
      <vt:variant>
        <vt:lpwstr/>
      </vt:variant>
      <vt:variant>
        <vt:lpwstr>_Toc200898185</vt:lpwstr>
      </vt:variant>
      <vt:variant>
        <vt:i4>2031674</vt:i4>
      </vt:variant>
      <vt:variant>
        <vt:i4>164</vt:i4>
      </vt:variant>
      <vt:variant>
        <vt:i4>0</vt:i4>
      </vt:variant>
      <vt:variant>
        <vt:i4>5</vt:i4>
      </vt:variant>
      <vt:variant>
        <vt:lpwstr/>
      </vt:variant>
      <vt:variant>
        <vt:lpwstr>_Toc200898184</vt:lpwstr>
      </vt:variant>
      <vt:variant>
        <vt:i4>2031674</vt:i4>
      </vt:variant>
      <vt:variant>
        <vt:i4>158</vt:i4>
      </vt:variant>
      <vt:variant>
        <vt:i4>0</vt:i4>
      </vt:variant>
      <vt:variant>
        <vt:i4>5</vt:i4>
      </vt:variant>
      <vt:variant>
        <vt:lpwstr/>
      </vt:variant>
      <vt:variant>
        <vt:lpwstr>_Toc200898183</vt:lpwstr>
      </vt:variant>
      <vt:variant>
        <vt:i4>2031674</vt:i4>
      </vt:variant>
      <vt:variant>
        <vt:i4>152</vt:i4>
      </vt:variant>
      <vt:variant>
        <vt:i4>0</vt:i4>
      </vt:variant>
      <vt:variant>
        <vt:i4>5</vt:i4>
      </vt:variant>
      <vt:variant>
        <vt:lpwstr/>
      </vt:variant>
      <vt:variant>
        <vt:lpwstr>_Toc200898182</vt:lpwstr>
      </vt:variant>
      <vt:variant>
        <vt:i4>2031674</vt:i4>
      </vt:variant>
      <vt:variant>
        <vt:i4>146</vt:i4>
      </vt:variant>
      <vt:variant>
        <vt:i4>0</vt:i4>
      </vt:variant>
      <vt:variant>
        <vt:i4>5</vt:i4>
      </vt:variant>
      <vt:variant>
        <vt:lpwstr/>
      </vt:variant>
      <vt:variant>
        <vt:lpwstr>_Toc200898181</vt:lpwstr>
      </vt:variant>
      <vt:variant>
        <vt:i4>2031674</vt:i4>
      </vt:variant>
      <vt:variant>
        <vt:i4>140</vt:i4>
      </vt:variant>
      <vt:variant>
        <vt:i4>0</vt:i4>
      </vt:variant>
      <vt:variant>
        <vt:i4>5</vt:i4>
      </vt:variant>
      <vt:variant>
        <vt:lpwstr/>
      </vt:variant>
      <vt:variant>
        <vt:lpwstr>_Toc200898180</vt:lpwstr>
      </vt:variant>
      <vt:variant>
        <vt:i4>1048634</vt:i4>
      </vt:variant>
      <vt:variant>
        <vt:i4>134</vt:i4>
      </vt:variant>
      <vt:variant>
        <vt:i4>0</vt:i4>
      </vt:variant>
      <vt:variant>
        <vt:i4>5</vt:i4>
      </vt:variant>
      <vt:variant>
        <vt:lpwstr/>
      </vt:variant>
      <vt:variant>
        <vt:lpwstr>_Toc200898179</vt:lpwstr>
      </vt:variant>
      <vt:variant>
        <vt:i4>1048634</vt:i4>
      </vt:variant>
      <vt:variant>
        <vt:i4>128</vt:i4>
      </vt:variant>
      <vt:variant>
        <vt:i4>0</vt:i4>
      </vt:variant>
      <vt:variant>
        <vt:i4>5</vt:i4>
      </vt:variant>
      <vt:variant>
        <vt:lpwstr/>
      </vt:variant>
      <vt:variant>
        <vt:lpwstr>_Toc200898178</vt:lpwstr>
      </vt:variant>
      <vt:variant>
        <vt:i4>1048634</vt:i4>
      </vt:variant>
      <vt:variant>
        <vt:i4>122</vt:i4>
      </vt:variant>
      <vt:variant>
        <vt:i4>0</vt:i4>
      </vt:variant>
      <vt:variant>
        <vt:i4>5</vt:i4>
      </vt:variant>
      <vt:variant>
        <vt:lpwstr/>
      </vt:variant>
      <vt:variant>
        <vt:lpwstr>_Toc200898177</vt:lpwstr>
      </vt:variant>
      <vt:variant>
        <vt:i4>1048634</vt:i4>
      </vt:variant>
      <vt:variant>
        <vt:i4>116</vt:i4>
      </vt:variant>
      <vt:variant>
        <vt:i4>0</vt:i4>
      </vt:variant>
      <vt:variant>
        <vt:i4>5</vt:i4>
      </vt:variant>
      <vt:variant>
        <vt:lpwstr/>
      </vt:variant>
      <vt:variant>
        <vt:lpwstr>_Toc200898176</vt:lpwstr>
      </vt:variant>
      <vt:variant>
        <vt:i4>1048634</vt:i4>
      </vt:variant>
      <vt:variant>
        <vt:i4>110</vt:i4>
      </vt:variant>
      <vt:variant>
        <vt:i4>0</vt:i4>
      </vt:variant>
      <vt:variant>
        <vt:i4>5</vt:i4>
      </vt:variant>
      <vt:variant>
        <vt:lpwstr/>
      </vt:variant>
      <vt:variant>
        <vt:lpwstr>_Toc200898175</vt:lpwstr>
      </vt:variant>
      <vt:variant>
        <vt:i4>1048634</vt:i4>
      </vt:variant>
      <vt:variant>
        <vt:i4>104</vt:i4>
      </vt:variant>
      <vt:variant>
        <vt:i4>0</vt:i4>
      </vt:variant>
      <vt:variant>
        <vt:i4>5</vt:i4>
      </vt:variant>
      <vt:variant>
        <vt:lpwstr/>
      </vt:variant>
      <vt:variant>
        <vt:lpwstr>_Toc200898174</vt:lpwstr>
      </vt:variant>
      <vt:variant>
        <vt:i4>1048634</vt:i4>
      </vt:variant>
      <vt:variant>
        <vt:i4>98</vt:i4>
      </vt:variant>
      <vt:variant>
        <vt:i4>0</vt:i4>
      </vt:variant>
      <vt:variant>
        <vt:i4>5</vt:i4>
      </vt:variant>
      <vt:variant>
        <vt:lpwstr/>
      </vt:variant>
      <vt:variant>
        <vt:lpwstr>_Toc200898173</vt:lpwstr>
      </vt:variant>
      <vt:variant>
        <vt:i4>1048634</vt:i4>
      </vt:variant>
      <vt:variant>
        <vt:i4>92</vt:i4>
      </vt:variant>
      <vt:variant>
        <vt:i4>0</vt:i4>
      </vt:variant>
      <vt:variant>
        <vt:i4>5</vt:i4>
      </vt:variant>
      <vt:variant>
        <vt:lpwstr/>
      </vt:variant>
      <vt:variant>
        <vt:lpwstr>_Toc200898172</vt:lpwstr>
      </vt:variant>
      <vt:variant>
        <vt:i4>1048634</vt:i4>
      </vt:variant>
      <vt:variant>
        <vt:i4>86</vt:i4>
      </vt:variant>
      <vt:variant>
        <vt:i4>0</vt:i4>
      </vt:variant>
      <vt:variant>
        <vt:i4>5</vt:i4>
      </vt:variant>
      <vt:variant>
        <vt:lpwstr/>
      </vt:variant>
      <vt:variant>
        <vt:lpwstr>_Toc200898171</vt:lpwstr>
      </vt:variant>
      <vt:variant>
        <vt:i4>1048634</vt:i4>
      </vt:variant>
      <vt:variant>
        <vt:i4>80</vt:i4>
      </vt:variant>
      <vt:variant>
        <vt:i4>0</vt:i4>
      </vt:variant>
      <vt:variant>
        <vt:i4>5</vt:i4>
      </vt:variant>
      <vt:variant>
        <vt:lpwstr/>
      </vt:variant>
      <vt:variant>
        <vt:lpwstr>_Toc200898170</vt:lpwstr>
      </vt:variant>
      <vt:variant>
        <vt:i4>1114170</vt:i4>
      </vt:variant>
      <vt:variant>
        <vt:i4>74</vt:i4>
      </vt:variant>
      <vt:variant>
        <vt:i4>0</vt:i4>
      </vt:variant>
      <vt:variant>
        <vt:i4>5</vt:i4>
      </vt:variant>
      <vt:variant>
        <vt:lpwstr/>
      </vt:variant>
      <vt:variant>
        <vt:lpwstr>_Toc200898169</vt:lpwstr>
      </vt:variant>
      <vt:variant>
        <vt:i4>1114170</vt:i4>
      </vt:variant>
      <vt:variant>
        <vt:i4>68</vt:i4>
      </vt:variant>
      <vt:variant>
        <vt:i4>0</vt:i4>
      </vt:variant>
      <vt:variant>
        <vt:i4>5</vt:i4>
      </vt:variant>
      <vt:variant>
        <vt:lpwstr/>
      </vt:variant>
      <vt:variant>
        <vt:lpwstr>_Toc200898167</vt:lpwstr>
      </vt:variant>
      <vt:variant>
        <vt:i4>1114170</vt:i4>
      </vt:variant>
      <vt:variant>
        <vt:i4>62</vt:i4>
      </vt:variant>
      <vt:variant>
        <vt:i4>0</vt:i4>
      </vt:variant>
      <vt:variant>
        <vt:i4>5</vt:i4>
      </vt:variant>
      <vt:variant>
        <vt:lpwstr/>
      </vt:variant>
      <vt:variant>
        <vt:lpwstr>_Toc200898166</vt:lpwstr>
      </vt:variant>
      <vt:variant>
        <vt:i4>1114170</vt:i4>
      </vt:variant>
      <vt:variant>
        <vt:i4>56</vt:i4>
      </vt:variant>
      <vt:variant>
        <vt:i4>0</vt:i4>
      </vt:variant>
      <vt:variant>
        <vt:i4>5</vt:i4>
      </vt:variant>
      <vt:variant>
        <vt:lpwstr/>
      </vt:variant>
      <vt:variant>
        <vt:lpwstr>_Toc200898165</vt:lpwstr>
      </vt:variant>
      <vt:variant>
        <vt:i4>1114170</vt:i4>
      </vt:variant>
      <vt:variant>
        <vt:i4>50</vt:i4>
      </vt:variant>
      <vt:variant>
        <vt:i4>0</vt:i4>
      </vt:variant>
      <vt:variant>
        <vt:i4>5</vt:i4>
      </vt:variant>
      <vt:variant>
        <vt:lpwstr/>
      </vt:variant>
      <vt:variant>
        <vt:lpwstr>_Toc200898161</vt:lpwstr>
      </vt:variant>
      <vt:variant>
        <vt:i4>1114170</vt:i4>
      </vt:variant>
      <vt:variant>
        <vt:i4>44</vt:i4>
      </vt:variant>
      <vt:variant>
        <vt:i4>0</vt:i4>
      </vt:variant>
      <vt:variant>
        <vt:i4>5</vt:i4>
      </vt:variant>
      <vt:variant>
        <vt:lpwstr/>
      </vt:variant>
      <vt:variant>
        <vt:lpwstr>_Toc200898160</vt:lpwstr>
      </vt:variant>
      <vt:variant>
        <vt:i4>1179706</vt:i4>
      </vt:variant>
      <vt:variant>
        <vt:i4>38</vt:i4>
      </vt:variant>
      <vt:variant>
        <vt:i4>0</vt:i4>
      </vt:variant>
      <vt:variant>
        <vt:i4>5</vt:i4>
      </vt:variant>
      <vt:variant>
        <vt:lpwstr/>
      </vt:variant>
      <vt:variant>
        <vt:lpwstr>_Toc200898159</vt:lpwstr>
      </vt:variant>
      <vt:variant>
        <vt:i4>1179706</vt:i4>
      </vt:variant>
      <vt:variant>
        <vt:i4>32</vt:i4>
      </vt:variant>
      <vt:variant>
        <vt:i4>0</vt:i4>
      </vt:variant>
      <vt:variant>
        <vt:i4>5</vt:i4>
      </vt:variant>
      <vt:variant>
        <vt:lpwstr/>
      </vt:variant>
      <vt:variant>
        <vt:lpwstr>_Toc200898158</vt:lpwstr>
      </vt:variant>
      <vt:variant>
        <vt:i4>1179706</vt:i4>
      </vt:variant>
      <vt:variant>
        <vt:i4>26</vt:i4>
      </vt:variant>
      <vt:variant>
        <vt:i4>0</vt:i4>
      </vt:variant>
      <vt:variant>
        <vt:i4>5</vt:i4>
      </vt:variant>
      <vt:variant>
        <vt:lpwstr/>
      </vt:variant>
      <vt:variant>
        <vt:lpwstr>_Toc200898157</vt:lpwstr>
      </vt:variant>
      <vt:variant>
        <vt:i4>1179706</vt:i4>
      </vt:variant>
      <vt:variant>
        <vt:i4>20</vt:i4>
      </vt:variant>
      <vt:variant>
        <vt:i4>0</vt:i4>
      </vt:variant>
      <vt:variant>
        <vt:i4>5</vt:i4>
      </vt:variant>
      <vt:variant>
        <vt:lpwstr/>
      </vt:variant>
      <vt:variant>
        <vt:lpwstr>_Toc200898152</vt:lpwstr>
      </vt:variant>
      <vt:variant>
        <vt:i4>1179706</vt:i4>
      </vt:variant>
      <vt:variant>
        <vt:i4>14</vt:i4>
      </vt:variant>
      <vt:variant>
        <vt:i4>0</vt:i4>
      </vt:variant>
      <vt:variant>
        <vt:i4>5</vt:i4>
      </vt:variant>
      <vt:variant>
        <vt:lpwstr/>
      </vt:variant>
      <vt:variant>
        <vt:lpwstr>_Toc200898151</vt:lpwstr>
      </vt:variant>
      <vt:variant>
        <vt:i4>1179706</vt:i4>
      </vt:variant>
      <vt:variant>
        <vt:i4>8</vt:i4>
      </vt:variant>
      <vt:variant>
        <vt:i4>0</vt:i4>
      </vt:variant>
      <vt:variant>
        <vt:i4>5</vt:i4>
      </vt:variant>
      <vt:variant>
        <vt:lpwstr/>
      </vt:variant>
      <vt:variant>
        <vt:lpwstr>_Toc200898150</vt:lpwstr>
      </vt:variant>
      <vt:variant>
        <vt:i4>1245242</vt:i4>
      </vt:variant>
      <vt:variant>
        <vt:i4>2</vt:i4>
      </vt:variant>
      <vt:variant>
        <vt:i4>0</vt:i4>
      </vt:variant>
      <vt:variant>
        <vt:i4>5</vt:i4>
      </vt:variant>
      <vt:variant>
        <vt:lpwstr/>
      </vt:variant>
      <vt:variant>
        <vt:lpwstr>_Toc200898149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LA FUENTE CARREÑO CATALINA D</dc:creator>
  <cp:keywords/>
  <cp:lastModifiedBy>DE LA FUENTE CARREÑO CATALINA D</cp:lastModifiedBy>
  <cp:revision>2</cp:revision>
  <cp:lastPrinted>2025-06-09T09:55:00Z</cp:lastPrinted>
  <dcterms:created xsi:type="dcterms:W3CDTF">2025-06-18T08:06:00Z</dcterms:created>
  <dcterms:modified xsi:type="dcterms:W3CDTF">2025-06-18T08:06:00Z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0x01010045CE3C79119BB2478C07A5AA88B59718</vt:lpwstr>
  </property>
</Properties>
</file>